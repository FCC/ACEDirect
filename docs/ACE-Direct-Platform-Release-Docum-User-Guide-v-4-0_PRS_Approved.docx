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8B9D00" w14:textId="77777777" w:rsidR="005826DB" w:rsidRDefault="00427B87">
      <w:pPr>
        <w:pStyle w:val="Figure"/>
        <w:tabs>
          <w:tab w:val="right" w:pos="9360"/>
        </w:tabs>
        <w:spacing w:before="0" w:after="240"/>
        <w:jc w:val="left"/>
        <w:rPr>
          <w:rStyle w:val="ProgramNameChar"/>
        </w:rPr>
      </w:pPr>
      <w:r>
        <w:rPr>
          <w:rStyle w:val="ProgramNameChar"/>
        </w:rPr>
        <w:t>Prepared for:</w:t>
      </w:r>
    </w:p>
    <w:p w14:paraId="728B9D01" w14:textId="77777777" w:rsidR="005826DB" w:rsidRDefault="00427B87">
      <w:pPr>
        <w:pStyle w:val="ProgramName"/>
        <w:rPr>
          <w:rStyle w:val="ProgramNameChar"/>
          <w:b/>
          <w:sz w:val="40"/>
          <w:szCs w:val="40"/>
        </w:rPr>
      </w:pPr>
      <w:r>
        <w:rPr>
          <w:rStyle w:val="ProgramNameChar"/>
          <w:b/>
          <w:bCs/>
          <w:sz w:val="40"/>
          <w:szCs w:val="40"/>
        </w:rPr>
        <w:t>Federal Communications Commission</w:t>
      </w:r>
    </w:p>
    <w:p w14:paraId="728B9D02" w14:textId="77777777" w:rsidR="005826DB" w:rsidRDefault="00427B87">
      <w:pPr>
        <w:pStyle w:val="CAMHFFRDCName"/>
        <w:rPr>
          <w:rStyle w:val="ProgramNameChar"/>
          <w:b/>
          <w:color w:val="000000" w:themeColor="text1"/>
          <w:sz w:val="36"/>
        </w:rPr>
      </w:pPr>
      <w:r w:rsidRPr="75B5B00B">
        <w:rPr>
          <w:rStyle w:val="ProgramNameChar"/>
          <w:b/>
          <w:bCs/>
          <w:color w:val="000000" w:themeColor="text1"/>
          <w:sz w:val="36"/>
        </w:rPr>
        <w:t>CMS Alliance to Modernize Healthcare</w:t>
      </w:r>
      <w:r>
        <w:br/>
      </w:r>
      <w:r w:rsidRPr="75B5B00B">
        <w:rPr>
          <w:rStyle w:val="ProgramNameChar"/>
          <w:b/>
          <w:bCs/>
          <w:color w:val="000000" w:themeColor="text1"/>
          <w:sz w:val="36"/>
        </w:rPr>
        <w:t>Federally Funded Research and Development Center</w:t>
      </w:r>
    </w:p>
    <w:p w14:paraId="728B9D03" w14:textId="28A3B6F4" w:rsidR="005826DB" w:rsidRPr="00CF21F4" w:rsidRDefault="00427B87">
      <w:pPr>
        <w:pStyle w:val="CAMHFFRDCName"/>
        <w:rPr>
          <w:rStyle w:val="ProgramNameChar"/>
          <w:b/>
          <w:color w:val="000000" w:themeColor="text1"/>
        </w:rPr>
      </w:pPr>
      <w:r w:rsidRPr="4150E0F5">
        <w:rPr>
          <w:rStyle w:val="ProgramNameChar"/>
          <w:b/>
          <w:color w:val="000000" w:themeColor="text1"/>
        </w:rPr>
        <w:t xml:space="preserve">Contract No. </w:t>
      </w:r>
      <w:r w:rsidR="00E027AA" w:rsidRPr="00E027AA">
        <w:rPr>
          <w:rStyle w:val="ProgramNameChar"/>
          <w:b/>
          <w:color w:val="000000" w:themeColor="text1"/>
        </w:rPr>
        <w:t>75FMC18D0047</w:t>
      </w:r>
    </w:p>
    <w:p w14:paraId="728B9D04" w14:textId="2BAE81D0" w:rsidR="005826DB" w:rsidRPr="00D35069" w:rsidRDefault="00427B87">
      <w:pPr>
        <w:pStyle w:val="CAMHFFRDCName"/>
        <w:rPr>
          <w:rStyle w:val="ProgramNameChar"/>
          <w:b/>
          <w:color w:val="000000" w:themeColor="text1"/>
        </w:rPr>
      </w:pPr>
      <w:r w:rsidRPr="4150E0F5">
        <w:rPr>
          <w:rStyle w:val="ProgramNameChar"/>
          <w:b/>
          <w:color w:val="000000" w:themeColor="text1"/>
        </w:rPr>
        <w:t xml:space="preserve">Task Order No. </w:t>
      </w:r>
      <w:r w:rsidR="008A7278" w:rsidRPr="00D35069">
        <w:rPr>
          <w:rStyle w:val="ProgramNameChar"/>
          <w:b/>
          <w:color w:val="000000" w:themeColor="text1"/>
        </w:rPr>
        <w:t>273FCC19F0144</w:t>
      </w:r>
    </w:p>
    <w:p w14:paraId="76B0B697" w14:textId="77777777" w:rsidR="007B0C65" w:rsidRPr="0088046D" w:rsidRDefault="00427B87" w:rsidP="007B0C65">
      <w:pPr>
        <w:pStyle w:val="DocTitle"/>
        <w:spacing w:before="960" w:after="0"/>
        <w:ind w:left="0"/>
        <w:rPr>
          <w:sz w:val="36"/>
          <w:szCs w:val="36"/>
          <w:lang w:val="fr-FR"/>
        </w:rPr>
      </w:pPr>
      <w:r w:rsidRPr="0088046D">
        <w:rPr>
          <w:sz w:val="36"/>
          <w:szCs w:val="36"/>
          <w:lang w:val="fr-FR"/>
        </w:rPr>
        <w:t>ACE Direct Platform Release Documentation</w:t>
      </w:r>
    </w:p>
    <w:p w14:paraId="728B9D05" w14:textId="3B91E954" w:rsidR="005826DB" w:rsidRPr="0088046D" w:rsidRDefault="007B0C65" w:rsidP="00761C20">
      <w:pPr>
        <w:pStyle w:val="DocTitle"/>
        <w:spacing w:before="480" w:after="360"/>
        <w:ind w:left="0"/>
        <w:rPr>
          <w:rStyle w:val="CustomerProgramChar"/>
          <w:sz w:val="36"/>
          <w:szCs w:val="36"/>
          <w:vertAlign w:val="subscript"/>
          <w:lang w:val="fr-FR"/>
        </w:rPr>
      </w:pPr>
      <w:r w:rsidRPr="0088046D">
        <w:rPr>
          <w:lang w:val="fr-FR"/>
        </w:rPr>
        <w:t>User Guide</w:t>
      </w:r>
    </w:p>
    <w:p w14:paraId="728B9D06" w14:textId="61BD6610" w:rsidR="005826DB" w:rsidRPr="0088046D" w:rsidRDefault="00427B87">
      <w:pPr>
        <w:pStyle w:val="Version"/>
        <w:rPr>
          <w:lang w:val="fr-FR"/>
        </w:rPr>
      </w:pPr>
      <w:r w:rsidRPr="0088046D">
        <w:rPr>
          <w:lang w:val="fr-FR"/>
        </w:rPr>
        <w:t xml:space="preserve">Version </w:t>
      </w:r>
      <w:r w:rsidR="0088046D" w:rsidRPr="0088046D">
        <w:rPr>
          <w:lang w:val="fr-FR"/>
        </w:rPr>
        <w:t>4</w:t>
      </w:r>
      <w:r w:rsidR="007B0C65" w:rsidRPr="0088046D">
        <w:rPr>
          <w:lang w:val="fr-FR"/>
        </w:rPr>
        <w:t>.</w:t>
      </w:r>
      <w:r w:rsidR="0088046D">
        <w:rPr>
          <w:lang w:val="fr-FR"/>
        </w:rPr>
        <w:t>0</w:t>
      </w:r>
    </w:p>
    <w:p w14:paraId="5B9A0786" w14:textId="7DADC6D3" w:rsidR="005826DB" w:rsidRDefault="007473F1" w:rsidP="3275EB6F">
      <w:pPr>
        <w:pStyle w:val="PubDate"/>
        <w:spacing w:before="720"/>
      </w:pPr>
      <w:r>
        <w:t>Ju</w:t>
      </w:r>
      <w:r w:rsidR="000A56EF">
        <w:t>ly 1,</w:t>
      </w:r>
      <w:r>
        <w:t xml:space="preserve"> </w:t>
      </w:r>
      <w:r w:rsidR="7537D192">
        <w:t>2020</w:t>
      </w:r>
    </w:p>
    <w:p w14:paraId="728B9D08" w14:textId="27D7FEE8" w:rsidR="005826DB" w:rsidRPr="009A4ACF" w:rsidRDefault="00427B87" w:rsidP="009174FD">
      <w:pPr>
        <w:pStyle w:val="Disclaimer"/>
      </w:pPr>
      <w:r w:rsidRPr="3275EB6F">
        <w:t>The views, opinions, and/or findings contained in this report are those of The MITRE Corporation and should not be construed as official government position, policy, or decision unless so designated by other documentation.</w:t>
      </w:r>
    </w:p>
    <w:p w14:paraId="728B9D09" w14:textId="78E3EABA" w:rsidR="005826DB" w:rsidRDefault="00427B87" w:rsidP="009174FD">
      <w:pPr>
        <w:pStyle w:val="Disclaimer"/>
      </w:pPr>
      <w:r>
        <w:t xml:space="preserve">Approved for Public Release; Distribution Unlimited. Case Number </w:t>
      </w:r>
      <w:r w:rsidR="007B2A12" w:rsidRPr="007B2A12">
        <w:t>20-15</w:t>
      </w:r>
      <w:r w:rsidR="00871D91">
        <w:t>80</w:t>
      </w:r>
      <w:r>
        <w:t>.</w:t>
      </w:r>
    </w:p>
    <w:p w14:paraId="728B9D0A" w14:textId="696E5FB8" w:rsidR="005826DB" w:rsidRDefault="00427B87">
      <w:pPr>
        <w:pStyle w:val="Disclaimer"/>
        <w:spacing w:before="120"/>
      </w:pPr>
      <w:r>
        <w:t xml:space="preserve">© </w:t>
      </w:r>
      <w:r w:rsidR="00C03E88">
        <w:t>20</w:t>
      </w:r>
      <w:r w:rsidR="009A4ACF">
        <w:t>20</w:t>
      </w:r>
      <w:r w:rsidR="002C7367">
        <w:t xml:space="preserve"> The MITRE Corporation. All rights r</w:t>
      </w:r>
      <w:r>
        <w:t>eserved.</w:t>
      </w:r>
    </w:p>
    <w:p w14:paraId="728B9D0B" w14:textId="77777777" w:rsidR="005826DB" w:rsidRDefault="005826DB"/>
    <w:p w14:paraId="728B9D0C" w14:textId="77777777" w:rsidR="005826DB" w:rsidRDefault="005826DB">
      <w:pPr>
        <w:sectPr w:rsidR="005826DB">
          <w:headerReference w:type="default" r:id="rId11"/>
          <w:footerReference w:type="default" r:id="rId12"/>
          <w:pgSz w:w="12240" w:h="15840" w:code="1"/>
          <w:pgMar w:top="1440" w:right="1440" w:bottom="1440" w:left="1440" w:header="720" w:footer="720" w:gutter="0"/>
          <w:pgNumType w:fmt="lowerRoman" w:start="1"/>
          <w:cols w:space="720"/>
          <w:titlePg/>
        </w:sectPr>
      </w:pPr>
    </w:p>
    <w:p w14:paraId="728B9D0D" w14:textId="77777777" w:rsidR="005826DB" w:rsidRDefault="00427B87">
      <w:pPr>
        <w:pStyle w:val="FrontMatterHeader"/>
      </w:pPr>
      <w:bookmarkStart w:id="0" w:name="_Toc510936870"/>
      <w:r>
        <w:lastRenderedPageBreak/>
        <w:t>Record of Changes</w:t>
      </w:r>
    </w:p>
    <w:tbl>
      <w:tblPr>
        <w:tblW w:w="4880"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095"/>
        <w:gridCol w:w="2205"/>
        <w:gridCol w:w="2307"/>
        <w:gridCol w:w="3519"/>
      </w:tblGrid>
      <w:tr w:rsidR="005826DB" w14:paraId="728B9D12" w14:textId="77777777" w:rsidTr="7F203133">
        <w:trPr>
          <w:cantSplit/>
          <w:trHeight w:val="432"/>
          <w:tblHeader/>
        </w:trPr>
        <w:tc>
          <w:tcPr>
            <w:tcW w:w="60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0E" w14:textId="77777777" w:rsidR="005826DB" w:rsidRDefault="00427B87">
            <w:pPr>
              <w:pStyle w:val="TableColumnHeading"/>
              <w:spacing w:before="0" w:after="0"/>
            </w:pPr>
            <w:r>
              <w:t>Version</w:t>
            </w:r>
          </w:p>
        </w:tc>
        <w:tc>
          <w:tcPr>
            <w:tcW w:w="1208"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0F" w14:textId="77777777" w:rsidR="005826DB" w:rsidRDefault="00427B87">
            <w:pPr>
              <w:pStyle w:val="TableColumnHeading"/>
              <w:spacing w:before="0" w:after="0"/>
            </w:pPr>
            <w:r>
              <w:t>Date</w:t>
            </w:r>
          </w:p>
        </w:tc>
        <w:tc>
          <w:tcPr>
            <w:tcW w:w="1264"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10" w14:textId="77777777" w:rsidR="005826DB" w:rsidRDefault="00427B87">
            <w:pPr>
              <w:pStyle w:val="TableColumnHeading"/>
              <w:spacing w:before="0" w:after="0"/>
            </w:pPr>
            <w:r>
              <w:t>Author / Owner</w:t>
            </w:r>
          </w:p>
        </w:tc>
        <w:tc>
          <w:tcPr>
            <w:tcW w:w="1928"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11" w14:textId="77777777" w:rsidR="005826DB" w:rsidRDefault="00427B87">
            <w:pPr>
              <w:pStyle w:val="TableColumnHeading"/>
              <w:spacing w:before="0" w:after="0"/>
            </w:pPr>
            <w:r>
              <w:t>Description of Change</w:t>
            </w:r>
          </w:p>
        </w:tc>
      </w:tr>
      <w:tr w:rsidR="005826DB" w14:paraId="728B9D17" w14:textId="77777777" w:rsidTr="7F203133">
        <w:trPr>
          <w:cantSplit/>
        </w:trPr>
        <w:tc>
          <w:tcPr>
            <w:tcW w:w="600"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3" w14:textId="77777777" w:rsidR="005826DB" w:rsidRDefault="00427B87">
            <w:pPr>
              <w:pStyle w:val="TableTextCenter"/>
            </w:pPr>
            <w:r>
              <w:t>1.0</w:t>
            </w:r>
          </w:p>
        </w:tc>
        <w:tc>
          <w:tcPr>
            <w:tcW w:w="1208"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4" w14:textId="77777777" w:rsidR="005826DB" w:rsidRDefault="00427B87">
            <w:pPr>
              <w:pStyle w:val="TableText"/>
            </w:pPr>
            <w:r>
              <w:t>November 4, 2016</w:t>
            </w:r>
          </w:p>
        </w:tc>
        <w:tc>
          <w:tcPr>
            <w:tcW w:w="1264"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5" w14:textId="74981206" w:rsidR="005826DB" w:rsidRDefault="00CB07D5">
            <w:pPr>
              <w:pStyle w:val="TableText"/>
            </w:pPr>
            <w:r>
              <w:t>The Health FFRDC</w:t>
            </w:r>
          </w:p>
        </w:tc>
        <w:tc>
          <w:tcPr>
            <w:tcW w:w="1928"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6" w14:textId="77777777" w:rsidR="005826DB" w:rsidRDefault="00427B87">
            <w:pPr>
              <w:pStyle w:val="TableText"/>
            </w:pPr>
            <w:r>
              <w:t>Version 1.0 for release to Sponsor</w:t>
            </w:r>
          </w:p>
        </w:tc>
      </w:tr>
      <w:tr w:rsidR="005826DB" w14:paraId="728B9D1C" w14:textId="77777777" w:rsidTr="7F203133">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8" w14:textId="77777777" w:rsidR="005826DB" w:rsidRDefault="00427B87">
            <w:pPr>
              <w:pStyle w:val="TableTextCenter"/>
            </w:pPr>
            <w:r>
              <w:t>1.1</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9" w14:textId="77777777" w:rsidR="005826DB" w:rsidRDefault="00427B87">
            <w:pPr>
              <w:pStyle w:val="TableText"/>
            </w:pPr>
            <w:r>
              <w:t>February 17, 2017</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A" w14:textId="2856AE4B" w:rsidR="005826DB" w:rsidRDefault="00CB07D5">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B" w14:textId="77777777" w:rsidR="005826DB" w:rsidRDefault="00427B87">
            <w:pPr>
              <w:pStyle w:val="TableText"/>
            </w:pPr>
            <w:r>
              <w:t>Version 1.1 for release to Sponsor</w:t>
            </w:r>
          </w:p>
        </w:tc>
      </w:tr>
      <w:tr w:rsidR="005826DB" w14:paraId="728B9D21" w14:textId="77777777" w:rsidTr="7F203133">
        <w:trPr>
          <w:cantSplit/>
          <w:trHeight w:val="305"/>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D" w14:textId="77777777" w:rsidR="005826DB" w:rsidRDefault="00427B87">
            <w:pPr>
              <w:pStyle w:val="TableTextCenter"/>
            </w:pPr>
            <w:r>
              <w:t>2.0</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E" w14:textId="77777777" w:rsidR="005826DB" w:rsidRDefault="00427B87">
            <w:pPr>
              <w:pStyle w:val="TableText"/>
            </w:pPr>
            <w:r>
              <w:t>November 1, 2017</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F" w14:textId="78676048" w:rsidR="005826DB" w:rsidRDefault="00CB07D5">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0" w14:textId="77777777" w:rsidR="005826DB" w:rsidRDefault="00427B87">
            <w:pPr>
              <w:pStyle w:val="TableText"/>
            </w:pPr>
            <w:r>
              <w:t>Version 2.0 for release to Sponsor</w:t>
            </w:r>
          </w:p>
        </w:tc>
      </w:tr>
      <w:tr w:rsidR="00C03E88" w14:paraId="728B9D26" w14:textId="77777777" w:rsidTr="7F203133">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2" w14:textId="1CA16292" w:rsidR="00C03E88" w:rsidRDefault="00C03E88" w:rsidP="00C03E88">
            <w:pPr>
              <w:pStyle w:val="TableTextCenter"/>
            </w:pPr>
            <w:r>
              <w:t>2.1</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3" w14:textId="73C0E94A" w:rsidR="00C03E88" w:rsidRDefault="001B44AF" w:rsidP="00C03E88">
            <w:pPr>
              <w:pStyle w:val="TableText"/>
            </w:pPr>
            <w:r>
              <w:t>May</w:t>
            </w:r>
            <w:r w:rsidR="00A5055E">
              <w:t xml:space="preserve"> </w:t>
            </w:r>
            <w:r w:rsidR="00851C7C">
              <w:t>24</w:t>
            </w:r>
            <w:r w:rsidR="00613F3E">
              <w:t xml:space="preserve">, </w:t>
            </w:r>
            <w:r w:rsidR="00C03E88">
              <w:t>201</w:t>
            </w:r>
            <w:r w:rsidR="00507AF4">
              <w:t>8</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4" w14:textId="50C35BD3" w:rsidR="00C03E88" w:rsidRDefault="00CB07D5" w:rsidP="00C03E88">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5" w14:textId="4A0F7DD4" w:rsidR="00C03E88" w:rsidRDefault="00C03E88" w:rsidP="00C03E88">
            <w:pPr>
              <w:pStyle w:val="TableText"/>
            </w:pPr>
            <w:r>
              <w:t>Version 2.1 for release to Sponsor</w:t>
            </w:r>
          </w:p>
        </w:tc>
      </w:tr>
      <w:tr w:rsidR="00C03E88" w14:paraId="728B9D2B" w14:textId="77777777" w:rsidTr="7F203133">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7" w14:textId="28743834" w:rsidR="00C03E88" w:rsidRDefault="00141A2F" w:rsidP="00141A2F">
            <w:pPr>
              <w:pStyle w:val="TableTextCenter"/>
            </w:pPr>
            <w:r>
              <w:t>3.0</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8" w14:textId="301CFE6C" w:rsidR="00C03E88" w:rsidRDefault="00D77A29" w:rsidP="00C03E88">
            <w:pPr>
              <w:pStyle w:val="TableText"/>
            </w:pPr>
            <w:r>
              <w:t>October</w:t>
            </w:r>
            <w:r w:rsidR="00141A2F">
              <w:t xml:space="preserve"> 2</w:t>
            </w:r>
            <w:r>
              <w:t>6</w:t>
            </w:r>
            <w:r w:rsidR="00141A2F">
              <w:t>, 2018</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9" w14:textId="4652A0B3" w:rsidR="00C03E88" w:rsidRDefault="00CB07D5" w:rsidP="00C03E88">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A" w14:textId="2698089B" w:rsidR="00C03E88" w:rsidRDefault="00141A2F" w:rsidP="00C03E88">
            <w:pPr>
              <w:pStyle w:val="TableText"/>
            </w:pPr>
            <w:r>
              <w:t>Version 3.0 for release to Sponsor</w:t>
            </w:r>
          </w:p>
        </w:tc>
      </w:tr>
      <w:tr w:rsidR="00C03E88" w14:paraId="728B9D30" w14:textId="77777777" w:rsidTr="7F203133">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C" w14:textId="7933FAFF" w:rsidR="00C03E88" w:rsidRDefault="00AF0638" w:rsidP="00C03E88">
            <w:pPr>
              <w:pStyle w:val="TableTextCenter"/>
            </w:pPr>
            <w:r>
              <w:t>3.1</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D" w14:textId="32FCD7BB" w:rsidR="00C03E88" w:rsidRDefault="00AD6F19" w:rsidP="00C03E88">
            <w:pPr>
              <w:pStyle w:val="TableText"/>
            </w:pPr>
            <w:r>
              <w:t>April</w:t>
            </w:r>
            <w:r w:rsidR="00AF0638">
              <w:t xml:space="preserve"> </w:t>
            </w:r>
            <w:r>
              <w:t>9</w:t>
            </w:r>
            <w:r w:rsidR="00AF0638">
              <w:t>, 201</w:t>
            </w:r>
            <w:r>
              <w:t>9</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E" w14:textId="79AF1BFE" w:rsidR="00C03E88" w:rsidRDefault="00CB07D5" w:rsidP="00C03E88">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F" w14:textId="46DC7DFB" w:rsidR="00C03E88" w:rsidRDefault="00AF0638" w:rsidP="00C03E88">
            <w:pPr>
              <w:pStyle w:val="TableText"/>
            </w:pPr>
            <w:r>
              <w:t>Version 3.1 for release to Sponsor</w:t>
            </w:r>
          </w:p>
        </w:tc>
      </w:tr>
      <w:tr w:rsidR="00C03E88" w14:paraId="728B9D35" w14:textId="77777777" w:rsidTr="7F203133">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1" w14:textId="6405E243" w:rsidR="00C03E88" w:rsidRDefault="002F266D" w:rsidP="00C03E88">
            <w:pPr>
              <w:pStyle w:val="TableTextCenter"/>
            </w:pPr>
            <w:r>
              <w:t>4.0</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2" w14:textId="53CC637B" w:rsidR="00C03E88" w:rsidRDefault="007473F1" w:rsidP="7F203133">
            <w:pPr>
              <w:pStyle w:val="TableText"/>
              <w:spacing w:line="259" w:lineRule="auto"/>
            </w:pPr>
            <w:r>
              <w:t>Ju</w:t>
            </w:r>
            <w:r w:rsidR="000A56EF">
              <w:t>ly 1,</w:t>
            </w:r>
            <w:r>
              <w:t xml:space="preserve"> </w:t>
            </w:r>
            <w:r w:rsidR="084CFC4B">
              <w:t>2020</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3" w14:textId="2755571E" w:rsidR="00C03E88" w:rsidRDefault="002F266D" w:rsidP="00C03E88">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4" w14:textId="336DAA9E" w:rsidR="00C03E88" w:rsidRDefault="002F266D" w:rsidP="00C03E88">
            <w:pPr>
              <w:pStyle w:val="TableText"/>
            </w:pPr>
            <w:r>
              <w:t>Version 4.0 for release to Sponsor</w:t>
            </w:r>
          </w:p>
        </w:tc>
      </w:tr>
      <w:bookmarkEnd w:id="0"/>
    </w:tbl>
    <w:p w14:paraId="51A2838B" w14:textId="736D8562" w:rsidR="7F203133" w:rsidRDefault="7F203133"/>
    <w:p w14:paraId="728B9D44" w14:textId="77777777" w:rsidR="005826DB" w:rsidRDefault="005826DB" w:rsidP="000940B2"/>
    <w:p w14:paraId="728B9D45" w14:textId="77777777" w:rsidR="005826DB" w:rsidRDefault="005826DB">
      <w:pPr>
        <w:spacing w:before="0" w:after="0"/>
        <w:sectPr w:rsidR="005826DB">
          <w:headerReference w:type="default" r:id="rId13"/>
          <w:footerReference w:type="default" r:id="rId14"/>
          <w:headerReference w:type="first" r:id="rId15"/>
          <w:footerReference w:type="first" r:id="rId16"/>
          <w:pgSz w:w="12240" w:h="15840" w:code="1"/>
          <w:pgMar w:top="1440" w:right="1440" w:bottom="1440" w:left="1440" w:header="720" w:footer="720" w:gutter="0"/>
          <w:pgNumType w:fmt="lowerRoman"/>
          <w:cols w:space="720"/>
          <w:titlePg/>
        </w:sectPr>
      </w:pPr>
    </w:p>
    <w:p w14:paraId="728B9D46" w14:textId="359D7685" w:rsidR="005826DB" w:rsidRDefault="00427B87">
      <w:pPr>
        <w:pStyle w:val="ESHeading1"/>
      </w:pPr>
      <w:r>
        <w:lastRenderedPageBreak/>
        <w:t>Executive Summary</w:t>
      </w:r>
    </w:p>
    <w:p w14:paraId="728B9D47" w14:textId="2870808B" w:rsidR="005826DB" w:rsidRDefault="00427B87">
      <w:r>
        <w:t>The Federal Communication</w:t>
      </w:r>
      <w:r w:rsidR="00F21566">
        <w:t>s</w:t>
      </w:r>
      <w:r>
        <w:t xml:space="preserve"> Commission (FCC) Telecommunications Relay Service (TRS) Center of Expertise (COE) Project promotes the Commission’s goal to foster innovations that advance functionally equivalent telecommunications. Toward that end, the project ensures that the </w:t>
      </w:r>
      <w:r w:rsidR="00B27388">
        <w:t>TRS</w:t>
      </w:r>
      <w:r>
        <w:t xml:space="preserve"> employs improved technology for persons who are d</w:t>
      </w:r>
      <w:r w:rsidR="00761C20">
        <w:t>/D</w:t>
      </w:r>
      <w:r>
        <w:t>eaf</w:t>
      </w:r>
      <w:r w:rsidR="004853D9">
        <w:t>,</w:t>
      </w:r>
      <w:r w:rsidR="0026500B">
        <w:rPr>
          <w:rStyle w:val="FootnoteReference"/>
        </w:rPr>
        <w:footnoteReference w:id="2"/>
      </w:r>
      <w:r>
        <w:t xml:space="preserve"> hard of hearing, </w:t>
      </w:r>
      <w:r w:rsidR="004E6DB9">
        <w:t>DeafBlind</w:t>
      </w:r>
      <w:r>
        <w:t xml:space="preserve">, and/or have speech disabilities. The FCC has embraced a research-based approach to achieve this goal by engaging the </w:t>
      </w:r>
      <w:r w:rsidR="00CB07D5">
        <w:t xml:space="preserve">Health </w:t>
      </w:r>
      <w:r>
        <w:t>Federally Funded Research and Development Center (</w:t>
      </w:r>
      <w:r w:rsidR="00B31570">
        <w:t xml:space="preserve">Health </w:t>
      </w:r>
      <w:r>
        <w:t>FFRDC), operated by The MITRE Corporation (MITRE), to conduct independent engineering assessments that promote and demonstrate TRS’s functional equivalence.</w:t>
      </w:r>
    </w:p>
    <w:p w14:paraId="728B9D48" w14:textId="5B20D56B" w:rsidR="005826DB" w:rsidRDefault="00CB07D5">
      <w:r>
        <w:t>The Health FFRDC</w:t>
      </w:r>
      <w:r w:rsidR="00427B87">
        <w:t xml:space="preserve"> is independently assessing voice telephone services, video access services, and Internet Protocol (IP)-based captioning technology; improvements to TRS efficiency; solutions for direct communication between people with communication disabilities and other telephone users; and the effectiveness, efficiency, and consumer response to current and future approaches for delivering TRS.</w:t>
      </w:r>
    </w:p>
    <w:p w14:paraId="728B9D49" w14:textId="7F0018FA" w:rsidR="005826DB" w:rsidRDefault="00427B87">
      <w:r>
        <w:t xml:space="preserve">At the FCC’s request, </w:t>
      </w:r>
      <w:r w:rsidR="00CB07D5">
        <w:t xml:space="preserve">the Health FFRDC </w:t>
      </w:r>
      <w:r>
        <w:t>developed a Direct Video Calling (DVC) Auto-Routing Proof of Concept (POC) in support of the FCC’s Accessible Communications for Everyone (ACE)</w:t>
      </w:r>
      <w:r>
        <w:rPr>
          <w:rStyle w:val="FootnoteReference"/>
        </w:rPr>
        <w:footnoteReference w:id="3"/>
      </w:r>
      <w:r>
        <w:t xml:space="preserve"> program. This DVC auto-routing platform enables direct calling from d</w:t>
      </w:r>
      <w:r w:rsidR="00761C20">
        <w:t>/D</w:t>
      </w:r>
      <w:r>
        <w:t xml:space="preserve">eaf </w:t>
      </w:r>
      <w:r w:rsidR="00761C20">
        <w:t>or</w:t>
      </w:r>
      <w:r>
        <w:t xml:space="preserve"> hard</w:t>
      </w:r>
      <w:r w:rsidR="008460CC" w:rsidRPr="008460CC">
        <w:t xml:space="preserve"> of hearing</w:t>
      </w:r>
      <w:r w:rsidR="008460CC" w:rsidRPr="008460CC" w:rsidDel="008460CC">
        <w:t xml:space="preserve"> </w:t>
      </w:r>
      <w:r>
        <w:t xml:space="preserve">individuals to an American Sign Language (ASL)-trained agent within the organization’s call center. The agent handles the call using a video-capable phone with real-time video connection. To demonstrate the capabilities of DVC, the FCC and </w:t>
      </w:r>
      <w:r w:rsidR="00CB07D5">
        <w:t xml:space="preserve">the Health FFRDC </w:t>
      </w:r>
      <w:r>
        <w:t xml:space="preserve">have further advanced the original </w:t>
      </w:r>
      <w:r w:rsidR="00767542">
        <w:t>auto routing</w:t>
      </w:r>
      <w:r>
        <w:t xml:space="preserve"> POC into a call center platform for </w:t>
      </w:r>
      <w:r w:rsidR="00761C20">
        <w:t>2</w:t>
      </w:r>
      <w:r>
        <w:t xml:space="preserve"> to </w:t>
      </w:r>
      <w:r w:rsidR="00761C20">
        <w:t>20</w:t>
      </w:r>
      <w:r>
        <w:t xml:space="preserve"> </w:t>
      </w:r>
      <w:r w:rsidR="00257AEA">
        <w:t>Agents</w:t>
      </w:r>
      <w:r>
        <w:t>. This</w:t>
      </w:r>
      <w:r w:rsidR="00761C20">
        <w:t xml:space="preserve"> </w:t>
      </w:r>
      <w:r>
        <w:t>new DVC platform is called ACE Direct.</w:t>
      </w:r>
    </w:p>
    <w:p w14:paraId="728B9D4A" w14:textId="6EE3E9EA" w:rsidR="005826DB" w:rsidRDefault="00427B87" w:rsidP="7F203133">
      <w:pPr>
        <w:rPr>
          <w:shd w:val="clear" w:color="auto" w:fill="FFFFFF"/>
        </w:rPr>
      </w:pPr>
      <w:bookmarkStart w:id="1" w:name="_Ref512935482"/>
      <w:r>
        <w:t>Implementing the Direct Video Calling platform provides critical benefits toward achieving functionally equivalent telecommunications:</w:t>
      </w:r>
      <w:bookmarkEnd w:id="1"/>
    </w:p>
    <w:p w14:paraId="728B9D4B" w14:textId="77777777" w:rsidR="005826DB" w:rsidRDefault="00427B87" w:rsidP="00CE6F36">
      <w:pPr>
        <w:pStyle w:val="BulletListMultiple"/>
      </w:pPr>
      <w:r>
        <w:rPr>
          <w:b/>
          <w:bCs/>
        </w:rPr>
        <w:t>Improved Communications</w:t>
      </w:r>
      <w:r>
        <w:t xml:space="preserve"> – DVC improves privacy and decreases misrepresentation, which </w:t>
      </w:r>
      <w:r>
        <w:rPr>
          <w:shd w:val="clear" w:color="auto" w:fill="FFFFFF"/>
        </w:rPr>
        <w:t>improves efficiency, effectiveness, and productivity.</w:t>
      </w:r>
    </w:p>
    <w:p w14:paraId="728B9D4C" w14:textId="77777777" w:rsidR="005826DB" w:rsidRDefault="00427B87" w:rsidP="00CE6F36">
      <w:pPr>
        <w:pStyle w:val="BulletListMultiple"/>
        <w:rPr>
          <w:shd w:val="clear" w:color="auto" w:fill="FFFFFF"/>
        </w:rPr>
      </w:pPr>
      <w:r>
        <w:rPr>
          <w:b/>
          <w:bCs/>
        </w:rPr>
        <w:t>Career Opportunities</w:t>
      </w:r>
      <w:r>
        <w:t xml:space="preserve"> – </w:t>
      </w:r>
      <w:r>
        <w:rPr>
          <w:shd w:val="clear" w:color="auto" w:fill="FFFFFF"/>
        </w:rPr>
        <w:t>Employing native ASL users to handle customer service video calls expands hiring opportunities. Executive Order 13548 (July 2010) directed federal agencies to increase employment opportunities for people with disabilities.</w:t>
      </w:r>
    </w:p>
    <w:p w14:paraId="728B9D4D" w14:textId="77777777" w:rsidR="005826DB" w:rsidRDefault="00427B87" w:rsidP="00CE6F36">
      <w:pPr>
        <w:pStyle w:val="BulletListMultiple"/>
        <w:rPr>
          <w:shd w:val="clear" w:color="auto" w:fill="FFFFFF"/>
        </w:rPr>
      </w:pPr>
      <w:r>
        <w:rPr>
          <w:b/>
          <w:bCs/>
        </w:rPr>
        <w:t>Simple Implementation</w:t>
      </w:r>
      <w:r>
        <w:t xml:space="preserve"> – </w:t>
      </w:r>
      <w:r>
        <w:rPr>
          <w:shd w:val="clear" w:color="auto" w:fill="FFFFFF"/>
        </w:rPr>
        <w:t>The technology to implement a DVC system is readily obtainable, affordable, and easy to set up.</w:t>
      </w:r>
    </w:p>
    <w:p w14:paraId="728B9D4E" w14:textId="77777777" w:rsidR="005826DB" w:rsidRDefault="00427B87" w:rsidP="00CE6F36">
      <w:pPr>
        <w:pStyle w:val="BulletListMultiple"/>
        <w:rPr>
          <w:shd w:val="clear" w:color="auto" w:fill="FFFFFF"/>
        </w:rPr>
      </w:pPr>
      <w:r>
        <w:rPr>
          <w:b/>
          <w:bCs/>
        </w:rPr>
        <w:t>Secure Communications</w:t>
      </w:r>
      <w:r>
        <w:t xml:space="preserve"> – </w:t>
      </w:r>
      <w:r>
        <w:rPr>
          <w:shd w:val="clear" w:color="auto" w:fill="FFFFFF"/>
        </w:rPr>
        <w:t>With proper configuration, agencies can use high-speed broadband and their own internal networks without compromising security or contending with barriers created by firewalls.</w:t>
      </w:r>
    </w:p>
    <w:p w14:paraId="728B9D4F" w14:textId="5045BD9F" w:rsidR="005826DB" w:rsidRDefault="00427B87" w:rsidP="00CE6F36">
      <w:pPr>
        <w:pStyle w:val="BulletListMultiple"/>
        <w:rPr>
          <w:shd w:val="clear" w:color="auto" w:fill="FFFFFF"/>
        </w:rPr>
      </w:pPr>
      <w:r>
        <w:rPr>
          <w:b/>
          <w:bCs/>
        </w:rPr>
        <w:t xml:space="preserve">Maintain ADA Compliance </w:t>
      </w:r>
      <w:r>
        <w:rPr>
          <w:shd w:val="clear" w:color="auto" w:fill="FFFFFF"/>
        </w:rPr>
        <w:t xml:space="preserve">– DVC ensures compliance </w:t>
      </w:r>
      <w:r w:rsidR="005147E7">
        <w:rPr>
          <w:shd w:val="clear" w:color="auto" w:fill="FFFFFF"/>
        </w:rPr>
        <w:t xml:space="preserve">mandated by the </w:t>
      </w:r>
      <w:r>
        <w:rPr>
          <w:shd w:val="clear" w:color="auto" w:fill="FFFFFF"/>
        </w:rPr>
        <w:t>Americans with Disabilities Act.</w:t>
      </w:r>
    </w:p>
    <w:p w14:paraId="728B9D50" w14:textId="77777777" w:rsidR="005826DB" w:rsidRPr="00A5055E" w:rsidRDefault="00427B87" w:rsidP="00A5055E">
      <w:pPr>
        <w:pStyle w:val="BulletListMultipleLast"/>
      </w:pPr>
      <w:r w:rsidRPr="00A5055E">
        <w:rPr>
          <w:b/>
        </w:rPr>
        <w:lastRenderedPageBreak/>
        <w:t>Cost Savings</w:t>
      </w:r>
      <w:r w:rsidRPr="009174FD">
        <w:rPr>
          <w:bCs/>
        </w:rPr>
        <w:t xml:space="preserve"> –</w:t>
      </w:r>
      <w:r w:rsidRPr="004853D9">
        <w:rPr>
          <w:bCs/>
        </w:rPr>
        <w:t xml:space="preserve"> </w:t>
      </w:r>
      <w:r w:rsidRPr="00CE6F36">
        <w:t>Replacing three-way interpreted calls with two-way direct communication saves money by minimizing the need for repeat calls due to miscommunication and/or misunderstanding.</w:t>
      </w:r>
    </w:p>
    <w:p w14:paraId="728B9D52" w14:textId="0331C67B" w:rsidR="005826DB" w:rsidRDefault="00427B87">
      <w:r>
        <w:t xml:space="preserve">As part of this effort, </w:t>
      </w:r>
      <w:r w:rsidR="00CB07D5">
        <w:t>the Health FFRDC</w:t>
      </w:r>
      <w:r>
        <w:t xml:space="preserve"> developed and documented requirements and features, including user stories and associated use cases. </w:t>
      </w:r>
      <w:r w:rsidR="00CB07D5">
        <w:t>The Health FFRDC</w:t>
      </w:r>
      <w:r>
        <w:t xml:space="preserve"> also configured, tested, and integrated provider endpoint video devices with the ACE Direct platform. Detailed configuration and source code files are available for download and reproduction to improve solutions to support the community. The public can download or clone these files at </w:t>
      </w:r>
      <w:hyperlink r:id="rId17">
        <w:r w:rsidR="4150E0F5" w:rsidRPr="4150E0F5">
          <w:rPr>
            <w:rStyle w:val="Hyperlink"/>
          </w:rPr>
          <w:t>https://github.com/FCC/ACEDirect</w:t>
        </w:r>
      </w:hyperlink>
      <w:r w:rsidR="4150E0F5">
        <w:t>.</w:t>
      </w:r>
    </w:p>
    <w:p w14:paraId="7F8F5751" w14:textId="41CB2FC6" w:rsidR="002F44B9" w:rsidRDefault="002F44B9">
      <w:r>
        <w:t>This version of ACE Direct include</w:t>
      </w:r>
      <w:r w:rsidR="004853D9">
        <w:t>s</w:t>
      </w:r>
      <w:r>
        <w:t xml:space="preserve"> the following new features:</w:t>
      </w:r>
    </w:p>
    <w:p w14:paraId="39C74222" w14:textId="2AF489A3" w:rsidR="00A1567D" w:rsidRPr="002968D7" w:rsidRDefault="00A1567D" w:rsidP="009174FD">
      <w:pPr>
        <w:pStyle w:val="BulletListMultiple"/>
      </w:pPr>
      <w:r w:rsidRPr="009174FD">
        <w:rPr>
          <w:b/>
          <w:bCs/>
        </w:rPr>
        <w:t xml:space="preserve">Captioning </w:t>
      </w:r>
      <w:r w:rsidR="0051327A" w:rsidRPr="009174FD">
        <w:t>–</w:t>
      </w:r>
      <w:r w:rsidRPr="002968D7">
        <w:t xml:space="preserve"> Automated Speech Recognition engine speech-to-text captioning is now available in the Consumer and Agent portals.</w:t>
      </w:r>
    </w:p>
    <w:p w14:paraId="2C40DB2F" w14:textId="5DB054FA" w:rsidR="00A1567D" w:rsidRPr="002968D7" w:rsidRDefault="00A1567D" w:rsidP="009174FD">
      <w:pPr>
        <w:pStyle w:val="BulletListMultiple"/>
      </w:pPr>
      <w:r w:rsidRPr="009174FD">
        <w:rPr>
          <w:b/>
          <w:bCs/>
        </w:rPr>
        <w:t>WebRTC Media Server</w:t>
      </w:r>
      <w:r w:rsidRPr="002968D7">
        <w:t xml:space="preserve"> </w:t>
      </w:r>
      <w:r w:rsidR="0051327A" w:rsidRPr="009174FD">
        <w:t>–</w:t>
      </w:r>
      <w:r w:rsidR="0051327A" w:rsidRPr="004853D9">
        <w:t xml:space="preserve"> </w:t>
      </w:r>
      <w:r w:rsidRPr="002968D7">
        <w:t>ACE Direct now uses a Kurento WebRTC Media Server to enhance and improve ACE Direct’s voice, video, and data capabilities.</w:t>
      </w:r>
    </w:p>
    <w:p w14:paraId="4F2562D4" w14:textId="79E8B0F5" w:rsidR="00A1567D" w:rsidRPr="002968D7" w:rsidRDefault="00A1567D" w:rsidP="009174FD">
      <w:pPr>
        <w:pStyle w:val="BulletListMultiple"/>
      </w:pPr>
      <w:r w:rsidRPr="009174FD">
        <w:rPr>
          <w:b/>
          <w:bCs/>
        </w:rPr>
        <w:t xml:space="preserve">Videomail </w:t>
      </w:r>
      <w:r w:rsidR="0051327A">
        <w:rPr>
          <w:b/>
          <w:bCs/>
        </w:rPr>
        <w:t>E</w:t>
      </w:r>
      <w:r w:rsidRPr="009174FD">
        <w:rPr>
          <w:b/>
          <w:bCs/>
        </w:rPr>
        <w:t>nhancement</w:t>
      </w:r>
      <w:r w:rsidRPr="002968D7">
        <w:t xml:space="preserve"> </w:t>
      </w:r>
      <w:r w:rsidR="0051327A" w:rsidRPr="009174FD">
        <w:t>–</w:t>
      </w:r>
      <w:r w:rsidR="0051327A" w:rsidRPr="004853D9">
        <w:t xml:space="preserve"> </w:t>
      </w:r>
      <w:r w:rsidRPr="002968D7">
        <w:t>The media server implements higher quality videomail recordings, Interactive Video and Voice Response, and a countdown timer.</w:t>
      </w:r>
    </w:p>
    <w:p w14:paraId="684D472A" w14:textId="0286CA9D" w:rsidR="00A1567D" w:rsidRPr="00062364" w:rsidRDefault="00A1567D" w:rsidP="009174FD">
      <w:pPr>
        <w:pStyle w:val="BulletListMultiple"/>
      </w:pPr>
      <w:r w:rsidRPr="009174FD">
        <w:rPr>
          <w:b/>
          <w:bCs/>
        </w:rPr>
        <w:t>Containerization</w:t>
      </w:r>
      <w:r w:rsidRPr="00062364">
        <w:t xml:space="preserve"> </w:t>
      </w:r>
      <w:r w:rsidR="0051327A" w:rsidRPr="009174FD">
        <w:t>–</w:t>
      </w:r>
      <w:r w:rsidRPr="00062364">
        <w:t xml:space="preserve"> Open AM and Asterisk are now available as Docker containers.</w:t>
      </w:r>
    </w:p>
    <w:p w14:paraId="77B00287" w14:textId="4FCFC07A" w:rsidR="00A1567D" w:rsidRPr="00062364" w:rsidRDefault="00A1567D" w:rsidP="009174FD">
      <w:pPr>
        <w:pStyle w:val="BulletListMultiple"/>
      </w:pPr>
      <w:r w:rsidRPr="009174FD">
        <w:rPr>
          <w:b/>
          <w:bCs/>
        </w:rPr>
        <w:t>Agent, Consumer and Management Portal U</w:t>
      </w:r>
      <w:r w:rsidR="00257AEA">
        <w:rPr>
          <w:b/>
          <w:bCs/>
        </w:rPr>
        <w:t xml:space="preserve">ser </w:t>
      </w:r>
      <w:r w:rsidRPr="009174FD">
        <w:rPr>
          <w:b/>
          <w:bCs/>
        </w:rPr>
        <w:t>I</w:t>
      </w:r>
      <w:r w:rsidR="00257AEA">
        <w:rPr>
          <w:b/>
          <w:bCs/>
        </w:rPr>
        <w:t>nterface</w:t>
      </w:r>
      <w:r w:rsidRPr="009174FD">
        <w:rPr>
          <w:b/>
          <w:bCs/>
        </w:rPr>
        <w:t xml:space="preserve"> Enhancements</w:t>
      </w:r>
      <w:r w:rsidRPr="004853D9">
        <w:t xml:space="preserve"> –</w:t>
      </w:r>
      <w:r w:rsidRPr="00062364">
        <w:t xml:space="preserve"> The web portals have better aspect ratios for video, element locations, element placement, and button sizing.</w:t>
      </w:r>
    </w:p>
    <w:p w14:paraId="4A8B469B" w14:textId="0A7ABAAF" w:rsidR="00A1567D" w:rsidRPr="00301E71" w:rsidRDefault="00A1567D" w:rsidP="009174FD">
      <w:pPr>
        <w:pStyle w:val="BulletListMultiple"/>
      </w:pPr>
      <w:r w:rsidRPr="009174FD">
        <w:rPr>
          <w:b/>
          <w:bCs/>
        </w:rPr>
        <w:t>Multi-Party Calling –</w:t>
      </w:r>
      <w:r w:rsidRPr="00301E71">
        <w:t xml:space="preserve"> ACE Direct Agents and Consumers </w:t>
      </w:r>
      <w:r w:rsidR="004853D9">
        <w:t xml:space="preserve">can </w:t>
      </w:r>
      <w:r w:rsidRPr="00301E71">
        <w:t xml:space="preserve">participate in calls with </w:t>
      </w:r>
      <w:r w:rsidR="00062364">
        <w:t xml:space="preserve">up to </w:t>
      </w:r>
      <w:r w:rsidR="004853D9">
        <w:t>four</w:t>
      </w:r>
      <w:r w:rsidR="00062364">
        <w:t xml:space="preserve"> simultaneous </w:t>
      </w:r>
      <w:r w:rsidRPr="00301E71">
        <w:t>callers on the same call.</w:t>
      </w:r>
    </w:p>
    <w:p w14:paraId="5C2085F8" w14:textId="21588CE8" w:rsidR="00A1567D" w:rsidRPr="00301E71" w:rsidRDefault="00A1567D" w:rsidP="009174FD">
      <w:pPr>
        <w:pStyle w:val="BulletListMultiple"/>
      </w:pPr>
      <w:r w:rsidRPr="009174FD">
        <w:rPr>
          <w:b/>
          <w:bCs/>
        </w:rPr>
        <w:t>Screen Sharing</w:t>
      </w:r>
      <w:r w:rsidRPr="004853D9">
        <w:t xml:space="preserve"> – </w:t>
      </w:r>
      <w:r w:rsidRPr="00301E71">
        <w:t xml:space="preserve">ACE Direct users </w:t>
      </w:r>
      <w:r w:rsidR="004853D9">
        <w:t>can</w:t>
      </w:r>
      <w:r w:rsidRPr="00301E71">
        <w:t xml:space="preserve"> allow the caller to share their screen with another caller.</w:t>
      </w:r>
    </w:p>
    <w:p w14:paraId="54AE9979" w14:textId="08E99FA1" w:rsidR="009550B4" w:rsidRPr="00301E71" w:rsidRDefault="00A1567D" w:rsidP="009174FD">
      <w:pPr>
        <w:pStyle w:val="BulletListMultipleLast"/>
      </w:pPr>
      <w:r w:rsidRPr="009174FD">
        <w:rPr>
          <w:b/>
          <w:bCs/>
        </w:rPr>
        <w:t>File Sharing</w:t>
      </w:r>
      <w:r w:rsidRPr="004853D9">
        <w:t xml:space="preserve"> –</w:t>
      </w:r>
      <w:r w:rsidRPr="00301E71">
        <w:t xml:space="preserve"> ACE Direct users </w:t>
      </w:r>
      <w:r w:rsidR="004853D9">
        <w:t xml:space="preserve">can </w:t>
      </w:r>
      <w:r w:rsidRPr="00301E71">
        <w:t>share</w:t>
      </w:r>
      <w:r w:rsidR="004853D9">
        <w:t xml:space="preserve"> or </w:t>
      </w:r>
      <w:r w:rsidRPr="00301E71">
        <w:t>transfer files from one user to another.</w:t>
      </w:r>
    </w:p>
    <w:p w14:paraId="57112CBD" w14:textId="77777777" w:rsidR="00354C5E" w:rsidRDefault="00354C5E" w:rsidP="00301E71">
      <w:pPr>
        <w:pStyle w:val="TableBullet"/>
        <w:numPr>
          <w:ilvl w:val="0"/>
          <w:numId w:val="0"/>
        </w:numPr>
      </w:pPr>
    </w:p>
    <w:p w14:paraId="442BB37D" w14:textId="77777777" w:rsidR="00CE6F36" w:rsidRDefault="00CE6F36">
      <w:pPr>
        <w:sectPr w:rsidR="00CE6F36">
          <w:pgSz w:w="12240" w:h="15840" w:code="1"/>
          <w:pgMar w:top="1440" w:right="1440" w:bottom="1440" w:left="1440" w:header="720" w:footer="720" w:gutter="0"/>
          <w:pgNumType w:fmt="lowerRoman"/>
          <w:cols w:space="720"/>
          <w:titlePg/>
        </w:sectPr>
      </w:pPr>
    </w:p>
    <w:p w14:paraId="728B9D54" w14:textId="2F0BBB6A" w:rsidR="005826DB" w:rsidRDefault="00427B87">
      <w:pPr>
        <w:pStyle w:val="FrontMatterHeader"/>
      </w:pPr>
      <w:r>
        <w:lastRenderedPageBreak/>
        <w:t>Table of Contents</w:t>
      </w:r>
    </w:p>
    <w:p w14:paraId="7721E1ED" w14:textId="3AFDEBB9" w:rsidR="004923BD" w:rsidRDefault="00427B87">
      <w:pPr>
        <w:pStyle w:val="TOC1"/>
        <w:rPr>
          <w:rFonts w:asciiTheme="minorHAnsi" w:eastAsiaTheme="minorEastAsia" w:hAnsiTheme="minorHAnsi" w:cstheme="minorBidi"/>
          <w:b w:val="0"/>
          <w:sz w:val="22"/>
          <w:szCs w:val="22"/>
        </w:rPr>
      </w:pPr>
      <w:r>
        <w:fldChar w:fldCharType="begin"/>
      </w:r>
      <w:r>
        <w:instrText xml:space="preserve"> TOC \h \z \t "Heading 1,1,Heading 2,2,Heading 3,3,AppHeading 1,1,AppHeading 2,2,AppHeading 3,3,Back Matter Heading,1" </w:instrText>
      </w:r>
      <w:r>
        <w:fldChar w:fldCharType="separate"/>
      </w:r>
      <w:hyperlink w:anchor="_Toc43824945" w:history="1">
        <w:r w:rsidR="004923BD" w:rsidRPr="00936BFC">
          <w:rPr>
            <w:rStyle w:val="Hyperlink"/>
          </w:rPr>
          <w:t>1.</w:t>
        </w:r>
        <w:r w:rsidR="004923BD">
          <w:rPr>
            <w:rFonts w:asciiTheme="minorHAnsi" w:eastAsiaTheme="minorEastAsia" w:hAnsiTheme="minorHAnsi" w:cstheme="minorBidi"/>
            <w:b w:val="0"/>
            <w:sz w:val="22"/>
            <w:szCs w:val="22"/>
          </w:rPr>
          <w:tab/>
        </w:r>
        <w:r w:rsidR="004923BD" w:rsidRPr="00936BFC">
          <w:rPr>
            <w:rStyle w:val="Hyperlink"/>
          </w:rPr>
          <w:t>Introduction</w:t>
        </w:r>
        <w:r w:rsidR="004923BD">
          <w:rPr>
            <w:webHidden/>
          </w:rPr>
          <w:tab/>
        </w:r>
        <w:r w:rsidR="004923BD">
          <w:rPr>
            <w:webHidden/>
          </w:rPr>
          <w:fldChar w:fldCharType="begin"/>
        </w:r>
        <w:r w:rsidR="004923BD">
          <w:rPr>
            <w:webHidden/>
          </w:rPr>
          <w:instrText xml:space="preserve"> PAGEREF _Toc43824945 \h </w:instrText>
        </w:r>
        <w:r w:rsidR="004923BD">
          <w:rPr>
            <w:webHidden/>
          </w:rPr>
        </w:r>
        <w:r w:rsidR="004923BD">
          <w:rPr>
            <w:webHidden/>
          </w:rPr>
          <w:fldChar w:fldCharType="separate"/>
        </w:r>
        <w:r w:rsidR="004923BD">
          <w:rPr>
            <w:webHidden/>
          </w:rPr>
          <w:t>1</w:t>
        </w:r>
        <w:r w:rsidR="004923BD">
          <w:rPr>
            <w:webHidden/>
          </w:rPr>
          <w:fldChar w:fldCharType="end"/>
        </w:r>
      </w:hyperlink>
    </w:p>
    <w:p w14:paraId="69E53AB4" w14:textId="05A5A5E6" w:rsidR="004923BD" w:rsidRDefault="00C21B55">
      <w:pPr>
        <w:pStyle w:val="TOC2"/>
        <w:rPr>
          <w:rFonts w:asciiTheme="minorHAnsi" w:eastAsiaTheme="minorEastAsia" w:hAnsiTheme="minorHAnsi" w:cstheme="minorBidi"/>
          <w:sz w:val="22"/>
          <w:szCs w:val="22"/>
        </w:rPr>
      </w:pPr>
      <w:hyperlink w:anchor="_Toc43824946" w:history="1">
        <w:r w:rsidR="004923BD" w:rsidRPr="00936BFC">
          <w:rPr>
            <w:rStyle w:val="Hyperlink"/>
          </w:rPr>
          <w:t>1.1</w:t>
        </w:r>
        <w:r w:rsidR="004923BD">
          <w:rPr>
            <w:rFonts w:asciiTheme="minorHAnsi" w:eastAsiaTheme="minorEastAsia" w:hAnsiTheme="minorHAnsi" w:cstheme="minorBidi"/>
            <w:sz w:val="22"/>
            <w:szCs w:val="22"/>
          </w:rPr>
          <w:tab/>
        </w:r>
        <w:r w:rsidR="004923BD" w:rsidRPr="00936BFC">
          <w:rPr>
            <w:rStyle w:val="Hyperlink"/>
          </w:rPr>
          <w:t>Background</w:t>
        </w:r>
        <w:r w:rsidR="004923BD">
          <w:rPr>
            <w:webHidden/>
          </w:rPr>
          <w:tab/>
        </w:r>
        <w:r w:rsidR="004923BD">
          <w:rPr>
            <w:webHidden/>
          </w:rPr>
          <w:fldChar w:fldCharType="begin"/>
        </w:r>
        <w:r w:rsidR="004923BD">
          <w:rPr>
            <w:webHidden/>
          </w:rPr>
          <w:instrText xml:space="preserve"> PAGEREF _Toc43824946 \h </w:instrText>
        </w:r>
        <w:r w:rsidR="004923BD">
          <w:rPr>
            <w:webHidden/>
          </w:rPr>
        </w:r>
        <w:r w:rsidR="004923BD">
          <w:rPr>
            <w:webHidden/>
          </w:rPr>
          <w:fldChar w:fldCharType="separate"/>
        </w:r>
        <w:r w:rsidR="004923BD">
          <w:rPr>
            <w:webHidden/>
          </w:rPr>
          <w:t>1</w:t>
        </w:r>
        <w:r w:rsidR="004923BD">
          <w:rPr>
            <w:webHidden/>
          </w:rPr>
          <w:fldChar w:fldCharType="end"/>
        </w:r>
      </w:hyperlink>
    </w:p>
    <w:p w14:paraId="1A0A041A" w14:textId="55F8FFC9" w:rsidR="004923BD" w:rsidRDefault="00C21B55">
      <w:pPr>
        <w:pStyle w:val="TOC2"/>
        <w:rPr>
          <w:rFonts w:asciiTheme="minorHAnsi" w:eastAsiaTheme="minorEastAsia" w:hAnsiTheme="minorHAnsi" w:cstheme="minorBidi"/>
          <w:sz w:val="22"/>
          <w:szCs w:val="22"/>
        </w:rPr>
      </w:pPr>
      <w:hyperlink w:anchor="_Toc43824947" w:history="1">
        <w:r w:rsidR="004923BD" w:rsidRPr="00936BFC">
          <w:rPr>
            <w:rStyle w:val="Hyperlink"/>
          </w:rPr>
          <w:t>1.2</w:t>
        </w:r>
        <w:r w:rsidR="004923BD">
          <w:rPr>
            <w:rFonts w:asciiTheme="minorHAnsi" w:eastAsiaTheme="minorEastAsia" w:hAnsiTheme="minorHAnsi" w:cstheme="minorBidi"/>
            <w:sz w:val="22"/>
            <w:szCs w:val="22"/>
          </w:rPr>
          <w:tab/>
        </w:r>
        <w:r w:rsidR="004923BD" w:rsidRPr="00936BFC">
          <w:rPr>
            <w:rStyle w:val="Hyperlink"/>
          </w:rPr>
          <w:t>Purpose and Scope</w:t>
        </w:r>
        <w:r w:rsidR="004923BD">
          <w:rPr>
            <w:webHidden/>
          </w:rPr>
          <w:tab/>
        </w:r>
        <w:r w:rsidR="004923BD">
          <w:rPr>
            <w:webHidden/>
          </w:rPr>
          <w:fldChar w:fldCharType="begin"/>
        </w:r>
        <w:r w:rsidR="004923BD">
          <w:rPr>
            <w:webHidden/>
          </w:rPr>
          <w:instrText xml:space="preserve"> PAGEREF _Toc43824947 \h </w:instrText>
        </w:r>
        <w:r w:rsidR="004923BD">
          <w:rPr>
            <w:webHidden/>
          </w:rPr>
        </w:r>
        <w:r w:rsidR="004923BD">
          <w:rPr>
            <w:webHidden/>
          </w:rPr>
          <w:fldChar w:fldCharType="separate"/>
        </w:r>
        <w:r w:rsidR="004923BD">
          <w:rPr>
            <w:webHidden/>
          </w:rPr>
          <w:t>2</w:t>
        </w:r>
        <w:r w:rsidR="004923BD">
          <w:rPr>
            <w:webHidden/>
          </w:rPr>
          <w:fldChar w:fldCharType="end"/>
        </w:r>
      </w:hyperlink>
    </w:p>
    <w:p w14:paraId="0D4C24D4" w14:textId="4E1EF9A6" w:rsidR="004923BD" w:rsidRDefault="00C21B55">
      <w:pPr>
        <w:pStyle w:val="TOC1"/>
        <w:rPr>
          <w:rFonts w:asciiTheme="minorHAnsi" w:eastAsiaTheme="minorEastAsia" w:hAnsiTheme="minorHAnsi" w:cstheme="minorBidi"/>
          <w:b w:val="0"/>
          <w:sz w:val="22"/>
          <w:szCs w:val="22"/>
        </w:rPr>
      </w:pPr>
      <w:hyperlink w:anchor="_Toc43824948" w:history="1">
        <w:r w:rsidR="004923BD" w:rsidRPr="00936BFC">
          <w:rPr>
            <w:rStyle w:val="Hyperlink"/>
          </w:rPr>
          <w:t>2.</w:t>
        </w:r>
        <w:r w:rsidR="004923BD">
          <w:rPr>
            <w:rFonts w:asciiTheme="minorHAnsi" w:eastAsiaTheme="minorEastAsia" w:hAnsiTheme="minorHAnsi" w:cstheme="minorBidi"/>
            <w:b w:val="0"/>
            <w:sz w:val="22"/>
            <w:szCs w:val="22"/>
          </w:rPr>
          <w:tab/>
        </w:r>
        <w:r w:rsidR="004923BD" w:rsidRPr="00936BFC">
          <w:rPr>
            <w:rStyle w:val="Hyperlink"/>
          </w:rPr>
          <w:t>Overview of Direct Video Calling and ACE Direct</w:t>
        </w:r>
        <w:r w:rsidR="004923BD">
          <w:rPr>
            <w:webHidden/>
          </w:rPr>
          <w:tab/>
        </w:r>
        <w:r w:rsidR="004923BD">
          <w:rPr>
            <w:webHidden/>
          </w:rPr>
          <w:fldChar w:fldCharType="begin"/>
        </w:r>
        <w:r w:rsidR="004923BD">
          <w:rPr>
            <w:webHidden/>
          </w:rPr>
          <w:instrText xml:space="preserve"> PAGEREF _Toc43824948 \h </w:instrText>
        </w:r>
        <w:r w:rsidR="004923BD">
          <w:rPr>
            <w:webHidden/>
          </w:rPr>
        </w:r>
        <w:r w:rsidR="004923BD">
          <w:rPr>
            <w:webHidden/>
          </w:rPr>
          <w:fldChar w:fldCharType="separate"/>
        </w:r>
        <w:r w:rsidR="004923BD">
          <w:rPr>
            <w:webHidden/>
          </w:rPr>
          <w:t>3</w:t>
        </w:r>
        <w:r w:rsidR="004923BD">
          <w:rPr>
            <w:webHidden/>
          </w:rPr>
          <w:fldChar w:fldCharType="end"/>
        </w:r>
      </w:hyperlink>
    </w:p>
    <w:p w14:paraId="3D2D8227" w14:textId="1C211917" w:rsidR="004923BD" w:rsidRDefault="00C21B55">
      <w:pPr>
        <w:pStyle w:val="TOC2"/>
        <w:rPr>
          <w:rFonts w:asciiTheme="minorHAnsi" w:eastAsiaTheme="minorEastAsia" w:hAnsiTheme="minorHAnsi" w:cstheme="minorBidi"/>
          <w:sz w:val="22"/>
          <w:szCs w:val="22"/>
        </w:rPr>
      </w:pPr>
      <w:hyperlink w:anchor="_Toc43824949" w:history="1">
        <w:r w:rsidR="004923BD" w:rsidRPr="00936BFC">
          <w:rPr>
            <w:rStyle w:val="Hyperlink"/>
          </w:rPr>
          <w:t>2.1</w:t>
        </w:r>
        <w:r w:rsidR="004923BD">
          <w:rPr>
            <w:rFonts w:asciiTheme="minorHAnsi" w:eastAsiaTheme="minorEastAsia" w:hAnsiTheme="minorHAnsi" w:cstheme="minorBidi"/>
            <w:sz w:val="22"/>
            <w:szCs w:val="22"/>
          </w:rPr>
          <w:tab/>
        </w:r>
        <w:r w:rsidR="004923BD" w:rsidRPr="00936BFC">
          <w:rPr>
            <w:rStyle w:val="Hyperlink"/>
          </w:rPr>
          <w:t>DVC Is an Alternative to Traditional Relay Calls</w:t>
        </w:r>
        <w:r w:rsidR="004923BD">
          <w:rPr>
            <w:webHidden/>
          </w:rPr>
          <w:tab/>
        </w:r>
        <w:r w:rsidR="004923BD">
          <w:rPr>
            <w:webHidden/>
          </w:rPr>
          <w:fldChar w:fldCharType="begin"/>
        </w:r>
        <w:r w:rsidR="004923BD">
          <w:rPr>
            <w:webHidden/>
          </w:rPr>
          <w:instrText xml:space="preserve"> PAGEREF _Toc43824949 \h </w:instrText>
        </w:r>
        <w:r w:rsidR="004923BD">
          <w:rPr>
            <w:webHidden/>
          </w:rPr>
        </w:r>
        <w:r w:rsidR="004923BD">
          <w:rPr>
            <w:webHidden/>
          </w:rPr>
          <w:fldChar w:fldCharType="separate"/>
        </w:r>
        <w:r w:rsidR="004923BD">
          <w:rPr>
            <w:webHidden/>
          </w:rPr>
          <w:t>3</w:t>
        </w:r>
        <w:r w:rsidR="004923BD">
          <w:rPr>
            <w:webHidden/>
          </w:rPr>
          <w:fldChar w:fldCharType="end"/>
        </w:r>
      </w:hyperlink>
    </w:p>
    <w:p w14:paraId="15E6E14C" w14:textId="043AF27A" w:rsidR="004923BD" w:rsidRDefault="00C21B55">
      <w:pPr>
        <w:pStyle w:val="TOC2"/>
        <w:rPr>
          <w:rFonts w:asciiTheme="minorHAnsi" w:eastAsiaTheme="minorEastAsia" w:hAnsiTheme="minorHAnsi" w:cstheme="minorBidi"/>
          <w:sz w:val="22"/>
          <w:szCs w:val="22"/>
        </w:rPr>
      </w:pPr>
      <w:hyperlink w:anchor="_Toc43824950" w:history="1">
        <w:r w:rsidR="004923BD" w:rsidRPr="00936BFC">
          <w:rPr>
            <w:rStyle w:val="Hyperlink"/>
          </w:rPr>
          <w:t>2.2</w:t>
        </w:r>
        <w:r w:rsidR="004923BD">
          <w:rPr>
            <w:rFonts w:asciiTheme="minorHAnsi" w:eastAsiaTheme="minorEastAsia" w:hAnsiTheme="minorHAnsi" w:cstheme="minorBidi"/>
            <w:sz w:val="22"/>
            <w:szCs w:val="22"/>
          </w:rPr>
          <w:tab/>
        </w:r>
        <w:r w:rsidR="004923BD" w:rsidRPr="00936BFC">
          <w:rPr>
            <w:rStyle w:val="Hyperlink"/>
          </w:rPr>
          <w:t>Open Source Development to Promote Community Involvement</w:t>
        </w:r>
        <w:r w:rsidR="004923BD">
          <w:rPr>
            <w:webHidden/>
          </w:rPr>
          <w:tab/>
        </w:r>
        <w:r w:rsidR="004923BD">
          <w:rPr>
            <w:webHidden/>
          </w:rPr>
          <w:fldChar w:fldCharType="begin"/>
        </w:r>
        <w:r w:rsidR="004923BD">
          <w:rPr>
            <w:webHidden/>
          </w:rPr>
          <w:instrText xml:space="preserve"> PAGEREF _Toc43824950 \h </w:instrText>
        </w:r>
        <w:r w:rsidR="004923BD">
          <w:rPr>
            <w:webHidden/>
          </w:rPr>
        </w:r>
        <w:r w:rsidR="004923BD">
          <w:rPr>
            <w:webHidden/>
          </w:rPr>
          <w:fldChar w:fldCharType="separate"/>
        </w:r>
        <w:r w:rsidR="004923BD">
          <w:rPr>
            <w:webHidden/>
          </w:rPr>
          <w:t>3</w:t>
        </w:r>
        <w:r w:rsidR="004923BD">
          <w:rPr>
            <w:webHidden/>
          </w:rPr>
          <w:fldChar w:fldCharType="end"/>
        </w:r>
      </w:hyperlink>
    </w:p>
    <w:p w14:paraId="555DCCE4" w14:textId="74DD84DF" w:rsidR="004923BD" w:rsidRDefault="00C21B55">
      <w:pPr>
        <w:pStyle w:val="TOC2"/>
        <w:rPr>
          <w:rFonts w:asciiTheme="minorHAnsi" w:eastAsiaTheme="minorEastAsia" w:hAnsiTheme="minorHAnsi" w:cstheme="minorBidi"/>
          <w:sz w:val="22"/>
          <w:szCs w:val="22"/>
        </w:rPr>
      </w:pPr>
      <w:hyperlink w:anchor="_Toc43824951" w:history="1">
        <w:r w:rsidR="004923BD" w:rsidRPr="00936BFC">
          <w:rPr>
            <w:rStyle w:val="Hyperlink"/>
          </w:rPr>
          <w:t>2.3</w:t>
        </w:r>
        <w:r w:rsidR="004923BD">
          <w:rPr>
            <w:rFonts w:asciiTheme="minorHAnsi" w:eastAsiaTheme="minorEastAsia" w:hAnsiTheme="minorHAnsi" w:cstheme="minorBidi"/>
            <w:sz w:val="22"/>
            <w:szCs w:val="22"/>
          </w:rPr>
          <w:tab/>
        </w:r>
        <w:r w:rsidR="004923BD" w:rsidRPr="00936BFC">
          <w:rPr>
            <w:rStyle w:val="Hyperlink"/>
          </w:rPr>
          <w:t>Conceptual System Overview</w:t>
        </w:r>
        <w:r w:rsidR="004923BD">
          <w:rPr>
            <w:webHidden/>
          </w:rPr>
          <w:tab/>
        </w:r>
        <w:r w:rsidR="004923BD">
          <w:rPr>
            <w:webHidden/>
          </w:rPr>
          <w:fldChar w:fldCharType="begin"/>
        </w:r>
        <w:r w:rsidR="004923BD">
          <w:rPr>
            <w:webHidden/>
          </w:rPr>
          <w:instrText xml:space="preserve"> PAGEREF _Toc43824951 \h </w:instrText>
        </w:r>
        <w:r w:rsidR="004923BD">
          <w:rPr>
            <w:webHidden/>
          </w:rPr>
        </w:r>
        <w:r w:rsidR="004923BD">
          <w:rPr>
            <w:webHidden/>
          </w:rPr>
          <w:fldChar w:fldCharType="separate"/>
        </w:r>
        <w:r w:rsidR="004923BD">
          <w:rPr>
            <w:webHidden/>
          </w:rPr>
          <w:t>3</w:t>
        </w:r>
        <w:r w:rsidR="004923BD">
          <w:rPr>
            <w:webHidden/>
          </w:rPr>
          <w:fldChar w:fldCharType="end"/>
        </w:r>
      </w:hyperlink>
    </w:p>
    <w:p w14:paraId="0A8A2E15" w14:textId="4F6716B3" w:rsidR="004923BD" w:rsidRDefault="00C21B55">
      <w:pPr>
        <w:pStyle w:val="TOC2"/>
        <w:rPr>
          <w:rFonts w:asciiTheme="minorHAnsi" w:eastAsiaTheme="minorEastAsia" w:hAnsiTheme="minorHAnsi" w:cstheme="minorBidi"/>
          <w:sz w:val="22"/>
          <w:szCs w:val="22"/>
        </w:rPr>
      </w:pPr>
      <w:hyperlink w:anchor="_Toc43824952" w:history="1">
        <w:r w:rsidR="004923BD" w:rsidRPr="00936BFC">
          <w:rPr>
            <w:rStyle w:val="Hyperlink"/>
          </w:rPr>
          <w:t>2.4</w:t>
        </w:r>
        <w:r w:rsidR="004923BD">
          <w:rPr>
            <w:rFonts w:asciiTheme="minorHAnsi" w:eastAsiaTheme="minorEastAsia" w:hAnsiTheme="minorHAnsi" w:cstheme="minorBidi"/>
            <w:sz w:val="22"/>
            <w:szCs w:val="22"/>
          </w:rPr>
          <w:tab/>
        </w:r>
        <w:r w:rsidR="004923BD" w:rsidRPr="00936BFC">
          <w:rPr>
            <w:rStyle w:val="Hyperlink"/>
          </w:rPr>
          <w:t>ACE Direct Components and Technology Features</w:t>
        </w:r>
        <w:r w:rsidR="004923BD">
          <w:rPr>
            <w:webHidden/>
          </w:rPr>
          <w:tab/>
        </w:r>
        <w:r w:rsidR="004923BD">
          <w:rPr>
            <w:webHidden/>
          </w:rPr>
          <w:fldChar w:fldCharType="begin"/>
        </w:r>
        <w:r w:rsidR="004923BD">
          <w:rPr>
            <w:webHidden/>
          </w:rPr>
          <w:instrText xml:space="preserve"> PAGEREF _Toc43824952 \h </w:instrText>
        </w:r>
        <w:r w:rsidR="004923BD">
          <w:rPr>
            <w:webHidden/>
          </w:rPr>
        </w:r>
        <w:r w:rsidR="004923BD">
          <w:rPr>
            <w:webHidden/>
          </w:rPr>
          <w:fldChar w:fldCharType="separate"/>
        </w:r>
        <w:r w:rsidR="004923BD">
          <w:rPr>
            <w:webHidden/>
          </w:rPr>
          <w:t>6</w:t>
        </w:r>
        <w:r w:rsidR="004923BD">
          <w:rPr>
            <w:webHidden/>
          </w:rPr>
          <w:fldChar w:fldCharType="end"/>
        </w:r>
      </w:hyperlink>
    </w:p>
    <w:p w14:paraId="72169AA4" w14:textId="2B09BE8D" w:rsidR="004923BD" w:rsidRDefault="00C21B55">
      <w:pPr>
        <w:pStyle w:val="TOC2"/>
        <w:rPr>
          <w:rFonts w:asciiTheme="minorHAnsi" w:eastAsiaTheme="minorEastAsia" w:hAnsiTheme="minorHAnsi" w:cstheme="minorBidi"/>
          <w:sz w:val="22"/>
          <w:szCs w:val="22"/>
        </w:rPr>
      </w:pPr>
      <w:hyperlink w:anchor="_Toc43824953" w:history="1">
        <w:r w:rsidR="004923BD" w:rsidRPr="00936BFC">
          <w:rPr>
            <w:rStyle w:val="Hyperlink"/>
          </w:rPr>
          <w:t>2.5</w:t>
        </w:r>
        <w:r w:rsidR="004923BD">
          <w:rPr>
            <w:rFonts w:asciiTheme="minorHAnsi" w:eastAsiaTheme="minorEastAsia" w:hAnsiTheme="minorHAnsi" w:cstheme="minorBidi"/>
            <w:sz w:val="22"/>
            <w:szCs w:val="22"/>
          </w:rPr>
          <w:tab/>
        </w:r>
        <w:r w:rsidR="004923BD" w:rsidRPr="00936BFC">
          <w:rPr>
            <w:rStyle w:val="Hyperlink"/>
          </w:rPr>
          <w:t>Highlighted User Stories</w:t>
        </w:r>
        <w:r w:rsidR="004923BD">
          <w:rPr>
            <w:webHidden/>
          </w:rPr>
          <w:tab/>
        </w:r>
        <w:r w:rsidR="004923BD">
          <w:rPr>
            <w:webHidden/>
          </w:rPr>
          <w:fldChar w:fldCharType="begin"/>
        </w:r>
        <w:r w:rsidR="004923BD">
          <w:rPr>
            <w:webHidden/>
          </w:rPr>
          <w:instrText xml:space="preserve"> PAGEREF _Toc43824953 \h </w:instrText>
        </w:r>
        <w:r w:rsidR="004923BD">
          <w:rPr>
            <w:webHidden/>
          </w:rPr>
        </w:r>
        <w:r w:rsidR="004923BD">
          <w:rPr>
            <w:webHidden/>
          </w:rPr>
          <w:fldChar w:fldCharType="separate"/>
        </w:r>
        <w:r w:rsidR="004923BD">
          <w:rPr>
            <w:webHidden/>
          </w:rPr>
          <w:t>11</w:t>
        </w:r>
        <w:r w:rsidR="004923BD">
          <w:rPr>
            <w:webHidden/>
          </w:rPr>
          <w:fldChar w:fldCharType="end"/>
        </w:r>
      </w:hyperlink>
    </w:p>
    <w:p w14:paraId="68377C90" w14:textId="653DA87B" w:rsidR="004923BD" w:rsidRDefault="00C21B55">
      <w:pPr>
        <w:pStyle w:val="TOC2"/>
        <w:rPr>
          <w:rFonts w:asciiTheme="minorHAnsi" w:eastAsiaTheme="minorEastAsia" w:hAnsiTheme="minorHAnsi" w:cstheme="minorBidi"/>
          <w:sz w:val="22"/>
          <w:szCs w:val="22"/>
        </w:rPr>
      </w:pPr>
      <w:hyperlink w:anchor="_Toc43824954" w:history="1">
        <w:r w:rsidR="004923BD" w:rsidRPr="00936BFC">
          <w:rPr>
            <w:rStyle w:val="Hyperlink"/>
          </w:rPr>
          <w:t>2.6</w:t>
        </w:r>
        <w:r w:rsidR="004923BD">
          <w:rPr>
            <w:rFonts w:asciiTheme="minorHAnsi" w:eastAsiaTheme="minorEastAsia" w:hAnsiTheme="minorHAnsi" w:cstheme="minorBidi"/>
            <w:sz w:val="22"/>
            <w:szCs w:val="22"/>
          </w:rPr>
          <w:tab/>
        </w:r>
        <w:r w:rsidR="004923BD" w:rsidRPr="00936BFC">
          <w:rPr>
            <w:rStyle w:val="Hyperlink"/>
          </w:rPr>
          <w:t>Agent Desktop</w:t>
        </w:r>
        <w:r w:rsidR="004923BD">
          <w:rPr>
            <w:webHidden/>
          </w:rPr>
          <w:tab/>
        </w:r>
        <w:r w:rsidR="004923BD">
          <w:rPr>
            <w:webHidden/>
          </w:rPr>
          <w:fldChar w:fldCharType="begin"/>
        </w:r>
        <w:r w:rsidR="004923BD">
          <w:rPr>
            <w:webHidden/>
          </w:rPr>
          <w:instrText xml:space="preserve"> PAGEREF _Toc43824954 \h </w:instrText>
        </w:r>
        <w:r w:rsidR="004923BD">
          <w:rPr>
            <w:webHidden/>
          </w:rPr>
        </w:r>
        <w:r w:rsidR="004923BD">
          <w:rPr>
            <w:webHidden/>
          </w:rPr>
          <w:fldChar w:fldCharType="separate"/>
        </w:r>
        <w:r w:rsidR="004923BD">
          <w:rPr>
            <w:webHidden/>
          </w:rPr>
          <w:t>13</w:t>
        </w:r>
        <w:r w:rsidR="004923BD">
          <w:rPr>
            <w:webHidden/>
          </w:rPr>
          <w:fldChar w:fldCharType="end"/>
        </w:r>
      </w:hyperlink>
    </w:p>
    <w:p w14:paraId="33B28B3C" w14:textId="27C88071" w:rsidR="004923BD" w:rsidRDefault="00C21B55">
      <w:pPr>
        <w:pStyle w:val="TOC3"/>
        <w:rPr>
          <w:rFonts w:asciiTheme="minorHAnsi" w:eastAsiaTheme="minorEastAsia" w:hAnsiTheme="minorHAnsi" w:cstheme="minorBidi"/>
          <w:noProof/>
          <w:sz w:val="22"/>
          <w:szCs w:val="22"/>
        </w:rPr>
      </w:pPr>
      <w:hyperlink w:anchor="_Toc43824955" w:history="1">
        <w:r w:rsidR="004923BD" w:rsidRPr="00936BFC">
          <w:rPr>
            <w:rStyle w:val="Hyperlink"/>
            <w:noProof/>
          </w:rPr>
          <w:t>2.6.1</w:t>
        </w:r>
        <w:r w:rsidR="004923BD">
          <w:rPr>
            <w:rFonts w:asciiTheme="minorHAnsi" w:eastAsiaTheme="minorEastAsia" w:hAnsiTheme="minorHAnsi" w:cstheme="minorBidi"/>
            <w:noProof/>
            <w:sz w:val="22"/>
            <w:szCs w:val="22"/>
          </w:rPr>
          <w:tab/>
        </w:r>
        <w:r w:rsidR="004923BD" w:rsidRPr="00936BFC">
          <w:rPr>
            <w:rStyle w:val="Hyperlink"/>
            <w:noProof/>
          </w:rPr>
          <w:t>Logging into ACE Direct</w:t>
        </w:r>
        <w:r w:rsidR="004923BD">
          <w:rPr>
            <w:noProof/>
            <w:webHidden/>
          </w:rPr>
          <w:tab/>
        </w:r>
        <w:r w:rsidR="004923BD">
          <w:rPr>
            <w:noProof/>
            <w:webHidden/>
          </w:rPr>
          <w:fldChar w:fldCharType="begin"/>
        </w:r>
        <w:r w:rsidR="004923BD">
          <w:rPr>
            <w:noProof/>
            <w:webHidden/>
          </w:rPr>
          <w:instrText xml:space="preserve"> PAGEREF _Toc43824955 \h </w:instrText>
        </w:r>
        <w:r w:rsidR="004923BD">
          <w:rPr>
            <w:noProof/>
            <w:webHidden/>
          </w:rPr>
        </w:r>
        <w:r w:rsidR="004923BD">
          <w:rPr>
            <w:noProof/>
            <w:webHidden/>
          </w:rPr>
          <w:fldChar w:fldCharType="separate"/>
        </w:r>
        <w:r w:rsidR="004923BD">
          <w:rPr>
            <w:noProof/>
            <w:webHidden/>
          </w:rPr>
          <w:t>13</w:t>
        </w:r>
        <w:r w:rsidR="004923BD">
          <w:rPr>
            <w:noProof/>
            <w:webHidden/>
          </w:rPr>
          <w:fldChar w:fldCharType="end"/>
        </w:r>
      </w:hyperlink>
    </w:p>
    <w:p w14:paraId="63945E5A" w14:textId="47146F30" w:rsidR="004923BD" w:rsidRDefault="00C21B55">
      <w:pPr>
        <w:pStyle w:val="TOC3"/>
        <w:rPr>
          <w:rFonts w:asciiTheme="minorHAnsi" w:eastAsiaTheme="minorEastAsia" w:hAnsiTheme="minorHAnsi" w:cstheme="minorBidi"/>
          <w:noProof/>
          <w:sz w:val="22"/>
          <w:szCs w:val="22"/>
        </w:rPr>
      </w:pPr>
      <w:hyperlink w:anchor="_Toc43824956" w:history="1">
        <w:r w:rsidR="004923BD" w:rsidRPr="00936BFC">
          <w:rPr>
            <w:rStyle w:val="Hyperlink"/>
            <w:noProof/>
          </w:rPr>
          <w:t>2.6.2</w:t>
        </w:r>
        <w:r w:rsidR="004923BD">
          <w:rPr>
            <w:rFonts w:asciiTheme="minorHAnsi" w:eastAsiaTheme="minorEastAsia" w:hAnsiTheme="minorHAnsi" w:cstheme="minorBidi"/>
            <w:noProof/>
            <w:sz w:val="22"/>
            <w:szCs w:val="22"/>
          </w:rPr>
          <w:tab/>
        </w:r>
        <w:r w:rsidR="004923BD" w:rsidRPr="00936BFC">
          <w:rPr>
            <w:rStyle w:val="Hyperlink"/>
            <w:noProof/>
          </w:rPr>
          <w:t>Side Panels</w:t>
        </w:r>
        <w:r w:rsidR="004923BD">
          <w:rPr>
            <w:noProof/>
            <w:webHidden/>
          </w:rPr>
          <w:tab/>
        </w:r>
        <w:r w:rsidR="004923BD">
          <w:rPr>
            <w:noProof/>
            <w:webHidden/>
          </w:rPr>
          <w:fldChar w:fldCharType="begin"/>
        </w:r>
        <w:r w:rsidR="004923BD">
          <w:rPr>
            <w:noProof/>
            <w:webHidden/>
          </w:rPr>
          <w:instrText xml:space="preserve"> PAGEREF _Toc43824956 \h </w:instrText>
        </w:r>
        <w:r w:rsidR="004923BD">
          <w:rPr>
            <w:noProof/>
            <w:webHidden/>
          </w:rPr>
        </w:r>
        <w:r w:rsidR="004923BD">
          <w:rPr>
            <w:noProof/>
            <w:webHidden/>
          </w:rPr>
          <w:fldChar w:fldCharType="separate"/>
        </w:r>
        <w:r w:rsidR="004923BD">
          <w:rPr>
            <w:noProof/>
            <w:webHidden/>
          </w:rPr>
          <w:t>14</w:t>
        </w:r>
        <w:r w:rsidR="004923BD">
          <w:rPr>
            <w:noProof/>
            <w:webHidden/>
          </w:rPr>
          <w:fldChar w:fldCharType="end"/>
        </w:r>
      </w:hyperlink>
    </w:p>
    <w:p w14:paraId="4DF48F91" w14:textId="184DB379" w:rsidR="004923BD" w:rsidRDefault="00C21B55">
      <w:pPr>
        <w:pStyle w:val="TOC3"/>
        <w:rPr>
          <w:rFonts w:asciiTheme="minorHAnsi" w:eastAsiaTheme="minorEastAsia" w:hAnsiTheme="minorHAnsi" w:cstheme="minorBidi"/>
          <w:noProof/>
          <w:sz w:val="22"/>
          <w:szCs w:val="22"/>
        </w:rPr>
      </w:pPr>
      <w:hyperlink w:anchor="_Toc43824957" w:history="1">
        <w:r w:rsidR="004923BD" w:rsidRPr="00936BFC">
          <w:rPr>
            <w:rStyle w:val="Hyperlink"/>
            <w:noProof/>
          </w:rPr>
          <w:t>2.6.3</w:t>
        </w:r>
        <w:r w:rsidR="004923BD">
          <w:rPr>
            <w:rFonts w:asciiTheme="minorHAnsi" w:eastAsiaTheme="minorEastAsia" w:hAnsiTheme="minorHAnsi" w:cstheme="minorBidi"/>
            <w:noProof/>
            <w:sz w:val="22"/>
            <w:szCs w:val="22"/>
          </w:rPr>
          <w:tab/>
        </w:r>
        <w:r w:rsidR="004923BD" w:rsidRPr="00936BFC">
          <w:rPr>
            <w:rStyle w:val="Hyperlink"/>
            <w:noProof/>
          </w:rPr>
          <w:t>Video and Real-Time Text Communications</w:t>
        </w:r>
        <w:r w:rsidR="004923BD">
          <w:rPr>
            <w:noProof/>
            <w:webHidden/>
          </w:rPr>
          <w:tab/>
        </w:r>
        <w:r w:rsidR="004923BD">
          <w:rPr>
            <w:noProof/>
            <w:webHidden/>
          </w:rPr>
          <w:fldChar w:fldCharType="begin"/>
        </w:r>
        <w:r w:rsidR="004923BD">
          <w:rPr>
            <w:noProof/>
            <w:webHidden/>
          </w:rPr>
          <w:instrText xml:space="preserve"> PAGEREF _Toc43824957 \h </w:instrText>
        </w:r>
        <w:r w:rsidR="004923BD">
          <w:rPr>
            <w:noProof/>
            <w:webHidden/>
          </w:rPr>
        </w:r>
        <w:r w:rsidR="004923BD">
          <w:rPr>
            <w:noProof/>
            <w:webHidden/>
          </w:rPr>
          <w:fldChar w:fldCharType="separate"/>
        </w:r>
        <w:r w:rsidR="004923BD">
          <w:rPr>
            <w:noProof/>
            <w:webHidden/>
          </w:rPr>
          <w:t>22</w:t>
        </w:r>
        <w:r w:rsidR="004923BD">
          <w:rPr>
            <w:noProof/>
            <w:webHidden/>
          </w:rPr>
          <w:fldChar w:fldCharType="end"/>
        </w:r>
      </w:hyperlink>
    </w:p>
    <w:p w14:paraId="3A348498" w14:textId="230890CD" w:rsidR="004923BD" w:rsidRDefault="00C21B55">
      <w:pPr>
        <w:pStyle w:val="TOC3"/>
        <w:rPr>
          <w:rFonts w:asciiTheme="minorHAnsi" w:eastAsiaTheme="minorEastAsia" w:hAnsiTheme="minorHAnsi" w:cstheme="minorBidi"/>
          <w:noProof/>
          <w:sz w:val="22"/>
          <w:szCs w:val="22"/>
        </w:rPr>
      </w:pPr>
      <w:hyperlink w:anchor="_Toc43824958" w:history="1">
        <w:r w:rsidR="004923BD" w:rsidRPr="00936BFC">
          <w:rPr>
            <w:rStyle w:val="Hyperlink"/>
            <w:noProof/>
          </w:rPr>
          <w:t>2.6.4</w:t>
        </w:r>
        <w:r w:rsidR="004923BD">
          <w:rPr>
            <w:rFonts w:asciiTheme="minorHAnsi" w:eastAsiaTheme="minorEastAsia" w:hAnsiTheme="minorHAnsi" w:cstheme="minorBidi"/>
            <w:noProof/>
            <w:sz w:val="22"/>
            <w:szCs w:val="22"/>
          </w:rPr>
          <w:tab/>
        </w:r>
        <w:r w:rsidR="004923BD" w:rsidRPr="00936BFC">
          <w:rPr>
            <w:rStyle w:val="Hyperlink"/>
            <w:noProof/>
          </w:rPr>
          <w:t>Agent Portal Header</w:t>
        </w:r>
        <w:r w:rsidR="004923BD">
          <w:rPr>
            <w:noProof/>
            <w:webHidden/>
          </w:rPr>
          <w:tab/>
        </w:r>
        <w:r w:rsidR="004923BD">
          <w:rPr>
            <w:noProof/>
            <w:webHidden/>
          </w:rPr>
          <w:fldChar w:fldCharType="begin"/>
        </w:r>
        <w:r w:rsidR="004923BD">
          <w:rPr>
            <w:noProof/>
            <w:webHidden/>
          </w:rPr>
          <w:instrText xml:space="preserve"> PAGEREF _Toc43824958 \h </w:instrText>
        </w:r>
        <w:r w:rsidR="004923BD">
          <w:rPr>
            <w:noProof/>
            <w:webHidden/>
          </w:rPr>
        </w:r>
        <w:r w:rsidR="004923BD">
          <w:rPr>
            <w:noProof/>
            <w:webHidden/>
          </w:rPr>
          <w:fldChar w:fldCharType="separate"/>
        </w:r>
        <w:r w:rsidR="004923BD">
          <w:rPr>
            <w:noProof/>
            <w:webHidden/>
          </w:rPr>
          <w:t>24</w:t>
        </w:r>
        <w:r w:rsidR="004923BD">
          <w:rPr>
            <w:noProof/>
            <w:webHidden/>
          </w:rPr>
          <w:fldChar w:fldCharType="end"/>
        </w:r>
      </w:hyperlink>
    </w:p>
    <w:p w14:paraId="0BCF89AC" w14:textId="33A60B31" w:rsidR="004923BD" w:rsidRDefault="00C21B55">
      <w:pPr>
        <w:pStyle w:val="TOC3"/>
        <w:rPr>
          <w:rFonts w:asciiTheme="minorHAnsi" w:eastAsiaTheme="minorEastAsia" w:hAnsiTheme="minorHAnsi" w:cstheme="minorBidi"/>
          <w:noProof/>
          <w:sz w:val="22"/>
          <w:szCs w:val="22"/>
        </w:rPr>
      </w:pPr>
      <w:hyperlink w:anchor="_Toc43824959" w:history="1">
        <w:r w:rsidR="004923BD" w:rsidRPr="00936BFC">
          <w:rPr>
            <w:rStyle w:val="Hyperlink"/>
            <w:noProof/>
          </w:rPr>
          <w:t>2.6.5</w:t>
        </w:r>
        <w:r w:rsidR="004923BD">
          <w:rPr>
            <w:rFonts w:asciiTheme="minorHAnsi" w:eastAsiaTheme="minorEastAsia" w:hAnsiTheme="minorHAnsi" w:cstheme="minorBidi"/>
            <w:noProof/>
            <w:sz w:val="22"/>
            <w:szCs w:val="22"/>
          </w:rPr>
          <w:tab/>
        </w:r>
        <w:r w:rsidR="004923BD" w:rsidRPr="00936BFC">
          <w:rPr>
            <w:rStyle w:val="Hyperlink"/>
            <w:noProof/>
          </w:rPr>
          <w:t>Video Relay Service</w:t>
        </w:r>
        <w:r w:rsidR="004923BD">
          <w:rPr>
            <w:noProof/>
            <w:webHidden/>
          </w:rPr>
          <w:tab/>
        </w:r>
        <w:r w:rsidR="004923BD">
          <w:rPr>
            <w:noProof/>
            <w:webHidden/>
          </w:rPr>
          <w:fldChar w:fldCharType="begin"/>
        </w:r>
        <w:r w:rsidR="004923BD">
          <w:rPr>
            <w:noProof/>
            <w:webHidden/>
          </w:rPr>
          <w:instrText xml:space="preserve"> PAGEREF _Toc43824959 \h </w:instrText>
        </w:r>
        <w:r w:rsidR="004923BD">
          <w:rPr>
            <w:noProof/>
            <w:webHidden/>
          </w:rPr>
        </w:r>
        <w:r w:rsidR="004923BD">
          <w:rPr>
            <w:noProof/>
            <w:webHidden/>
          </w:rPr>
          <w:fldChar w:fldCharType="separate"/>
        </w:r>
        <w:r w:rsidR="004923BD">
          <w:rPr>
            <w:noProof/>
            <w:webHidden/>
          </w:rPr>
          <w:t>25</w:t>
        </w:r>
        <w:r w:rsidR="004923BD">
          <w:rPr>
            <w:noProof/>
            <w:webHidden/>
          </w:rPr>
          <w:fldChar w:fldCharType="end"/>
        </w:r>
      </w:hyperlink>
    </w:p>
    <w:p w14:paraId="33E145C8" w14:textId="59E1C7C1" w:rsidR="004923BD" w:rsidRDefault="00C21B55">
      <w:pPr>
        <w:pStyle w:val="TOC2"/>
        <w:rPr>
          <w:rFonts w:asciiTheme="minorHAnsi" w:eastAsiaTheme="minorEastAsia" w:hAnsiTheme="minorHAnsi" w:cstheme="minorBidi"/>
          <w:sz w:val="22"/>
          <w:szCs w:val="22"/>
        </w:rPr>
      </w:pPr>
      <w:hyperlink w:anchor="_Toc43824960" w:history="1">
        <w:r w:rsidR="004923BD" w:rsidRPr="00936BFC">
          <w:rPr>
            <w:rStyle w:val="Hyperlink"/>
          </w:rPr>
          <w:t>2.7</w:t>
        </w:r>
        <w:r w:rsidR="004923BD">
          <w:rPr>
            <w:rFonts w:asciiTheme="minorHAnsi" w:eastAsiaTheme="minorEastAsia" w:hAnsiTheme="minorHAnsi" w:cstheme="minorBidi"/>
            <w:sz w:val="22"/>
            <w:szCs w:val="22"/>
          </w:rPr>
          <w:tab/>
        </w:r>
        <w:r w:rsidR="004923BD" w:rsidRPr="00936BFC">
          <w:rPr>
            <w:rStyle w:val="Hyperlink"/>
          </w:rPr>
          <w:t>Kuando Busylight™ Visual Ring Indicator and Agent Status</w:t>
        </w:r>
        <w:r w:rsidR="004923BD">
          <w:rPr>
            <w:webHidden/>
          </w:rPr>
          <w:tab/>
        </w:r>
        <w:r w:rsidR="004923BD">
          <w:rPr>
            <w:webHidden/>
          </w:rPr>
          <w:fldChar w:fldCharType="begin"/>
        </w:r>
        <w:r w:rsidR="004923BD">
          <w:rPr>
            <w:webHidden/>
          </w:rPr>
          <w:instrText xml:space="preserve"> PAGEREF _Toc43824960 \h </w:instrText>
        </w:r>
        <w:r w:rsidR="004923BD">
          <w:rPr>
            <w:webHidden/>
          </w:rPr>
        </w:r>
        <w:r w:rsidR="004923BD">
          <w:rPr>
            <w:webHidden/>
          </w:rPr>
          <w:fldChar w:fldCharType="separate"/>
        </w:r>
        <w:r w:rsidR="004923BD">
          <w:rPr>
            <w:webHidden/>
          </w:rPr>
          <w:t>26</w:t>
        </w:r>
        <w:r w:rsidR="004923BD">
          <w:rPr>
            <w:webHidden/>
          </w:rPr>
          <w:fldChar w:fldCharType="end"/>
        </w:r>
      </w:hyperlink>
    </w:p>
    <w:p w14:paraId="643EC945" w14:textId="0F10A36A" w:rsidR="004923BD" w:rsidRDefault="00C21B55">
      <w:pPr>
        <w:pStyle w:val="TOC3"/>
        <w:rPr>
          <w:rFonts w:asciiTheme="minorHAnsi" w:eastAsiaTheme="minorEastAsia" w:hAnsiTheme="minorHAnsi" w:cstheme="minorBidi"/>
          <w:noProof/>
          <w:sz w:val="22"/>
          <w:szCs w:val="22"/>
        </w:rPr>
      </w:pPr>
      <w:hyperlink w:anchor="_Toc43824961" w:history="1">
        <w:r w:rsidR="004923BD" w:rsidRPr="00936BFC">
          <w:rPr>
            <w:rStyle w:val="Hyperlink"/>
            <w:noProof/>
          </w:rPr>
          <w:t>2.7.1</w:t>
        </w:r>
        <w:r w:rsidR="004923BD">
          <w:rPr>
            <w:rFonts w:asciiTheme="minorHAnsi" w:eastAsiaTheme="minorEastAsia" w:hAnsiTheme="minorHAnsi" w:cstheme="minorBidi"/>
            <w:noProof/>
            <w:sz w:val="22"/>
            <w:szCs w:val="22"/>
          </w:rPr>
          <w:tab/>
        </w:r>
        <w:r w:rsidR="004923BD" w:rsidRPr="00936BFC">
          <w:rPr>
            <w:rStyle w:val="Hyperlink"/>
            <w:noProof/>
          </w:rPr>
          <w:t>Agent Status</w:t>
        </w:r>
        <w:r w:rsidR="004923BD">
          <w:rPr>
            <w:noProof/>
            <w:webHidden/>
          </w:rPr>
          <w:tab/>
        </w:r>
        <w:r w:rsidR="004923BD">
          <w:rPr>
            <w:noProof/>
            <w:webHidden/>
          </w:rPr>
          <w:fldChar w:fldCharType="begin"/>
        </w:r>
        <w:r w:rsidR="004923BD">
          <w:rPr>
            <w:noProof/>
            <w:webHidden/>
          </w:rPr>
          <w:instrText xml:space="preserve"> PAGEREF _Toc43824961 \h </w:instrText>
        </w:r>
        <w:r w:rsidR="004923BD">
          <w:rPr>
            <w:noProof/>
            <w:webHidden/>
          </w:rPr>
        </w:r>
        <w:r w:rsidR="004923BD">
          <w:rPr>
            <w:noProof/>
            <w:webHidden/>
          </w:rPr>
          <w:fldChar w:fldCharType="separate"/>
        </w:r>
        <w:r w:rsidR="004923BD">
          <w:rPr>
            <w:noProof/>
            <w:webHidden/>
          </w:rPr>
          <w:t>26</w:t>
        </w:r>
        <w:r w:rsidR="004923BD">
          <w:rPr>
            <w:noProof/>
            <w:webHidden/>
          </w:rPr>
          <w:fldChar w:fldCharType="end"/>
        </w:r>
      </w:hyperlink>
    </w:p>
    <w:p w14:paraId="57BC3E12" w14:textId="6C6B14AF" w:rsidR="004923BD" w:rsidRDefault="00C21B55">
      <w:pPr>
        <w:pStyle w:val="TOC3"/>
        <w:rPr>
          <w:rFonts w:asciiTheme="minorHAnsi" w:eastAsiaTheme="minorEastAsia" w:hAnsiTheme="minorHAnsi" w:cstheme="minorBidi"/>
          <w:noProof/>
          <w:sz w:val="22"/>
          <w:szCs w:val="22"/>
        </w:rPr>
      </w:pPr>
      <w:hyperlink w:anchor="_Toc43824962" w:history="1">
        <w:r w:rsidR="004923BD" w:rsidRPr="00936BFC">
          <w:rPr>
            <w:rStyle w:val="Hyperlink"/>
            <w:noProof/>
          </w:rPr>
          <w:t>2.7.2</w:t>
        </w:r>
        <w:r w:rsidR="004923BD">
          <w:rPr>
            <w:rFonts w:asciiTheme="minorHAnsi" w:eastAsiaTheme="minorEastAsia" w:hAnsiTheme="minorHAnsi" w:cstheme="minorBidi"/>
            <w:noProof/>
            <w:sz w:val="22"/>
            <w:szCs w:val="22"/>
          </w:rPr>
          <w:tab/>
        </w:r>
        <w:r w:rsidR="004923BD" w:rsidRPr="00936BFC">
          <w:rPr>
            <w:rStyle w:val="Hyperlink"/>
            <w:noProof/>
          </w:rPr>
          <w:t>Kuando Busylight™ Light Configuration</w:t>
        </w:r>
        <w:r w:rsidR="004923BD">
          <w:rPr>
            <w:noProof/>
            <w:webHidden/>
          </w:rPr>
          <w:tab/>
        </w:r>
        <w:r w:rsidR="004923BD">
          <w:rPr>
            <w:noProof/>
            <w:webHidden/>
          </w:rPr>
          <w:fldChar w:fldCharType="begin"/>
        </w:r>
        <w:r w:rsidR="004923BD">
          <w:rPr>
            <w:noProof/>
            <w:webHidden/>
          </w:rPr>
          <w:instrText xml:space="preserve"> PAGEREF _Toc43824962 \h </w:instrText>
        </w:r>
        <w:r w:rsidR="004923BD">
          <w:rPr>
            <w:noProof/>
            <w:webHidden/>
          </w:rPr>
        </w:r>
        <w:r w:rsidR="004923BD">
          <w:rPr>
            <w:noProof/>
            <w:webHidden/>
          </w:rPr>
          <w:fldChar w:fldCharType="separate"/>
        </w:r>
        <w:r w:rsidR="004923BD">
          <w:rPr>
            <w:noProof/>
            <w:webHidden/>
          </w:rPr>
          <w:t>26</w:t>
        </w:r>
        <w:r w:rsidR="004923BD">
          <w:rPr>
            <w:noProof/>
            <w:webHidden/>
          </w:rPr>
          <w:fldChar w:fldCharType="end"/>
        </w:r>
      </w:hyperlink>
    </w:p>
    <w:p w14:paraId="6BA628DB" w14:textId="36EEFDA8" w:rsidR="004923BD" w:rsidRDefault="00C21B55">
      <w:pPr>
        <w:pStyle w:val="TOC3"/>
        <w:rPr>
          <w:rFonts w:asciiTheme="minorHAnsi" w:eastAsiaTheme="minorEastAsia" w:hAnsiTheme="minorHAnsi" w:cstheme="minorBidi"/>
          <w:noProof/>
          <w:sz w:val="22"/>
          <w:szCs w:val="22"/>
        </w:rPr>
      </w:pPr>
      <w:hyperlink w:anchor="_Toc43824963" w:history="1">
        <w:r w:rsidR="004923BD" w:rsidRPr="00936BFC">
          <w:rPr>
            <w:rStyle w:val="Hyperlink"/>
            <w:noProof/>
          </w:rPr>
          <w:t>2.7.3</w:t>
        </w:r>
        <w:r w:rsidR="004923BD">
          <w:rPr>
            <w:rFonts w:asciiTheme="minorHAnsi" w:eastAsiaTheme="minorEastAsia" w:hAnsiTheme="minorHAnsi" w:cstheme="minorBidi"/>
            <w:noProof/>
            <w:sz w:val="22"/>
            <w:szCs w:val="22"/>
          </w:rPr>
          <w:tab/>
        </w:r>
        <w:r w:rsidR="004923BD" w:rsidRPr="00936BFC">
          <w:rPr>
            <w:rStyle w:val="Hyperlink"/>
            <w:noProof/>
          </w:rPr>
          <w:t>Lightserver</w:t>
        </w:r>
        <w:r w:rsidR="004923BD">
          <w:rPr>
            <w:noProof/>
            <w:webHidden/>
          </w:rPr>
          <w:tab/>
        </w:r>
        <w:r w:rsidR="004923BD">
          <w:rPr>
            <w:noProof/>
            <w:webHidden/>
          </w:rPr>
          <w:fldChar w:fldCharType="begin"/>
        </w:r>
        <w:r w:rsidR="004923BD">
          <w:rPr>
            <w:noProof/>
            <w:webHidden/>
          </w:rPr>
          <w:instrText xml:space="preserve"> PAGEREF _Toc43824963 \h </w:instrText>
        </w:r>
        <w:r w:rsidR="004923BD">
          <w:rPr>
            <w:noProof/>
            <w:webHidden/>
          </w:rPr>
        </w:r>
        <w:r w:rsidR="004923BD">
          <w:rPr>
            <w:noProof/>
            <w:webHidden/>
          </w:rPr>
          <w:fldChar w:fldCharType="separate"/>
        </w:r>
        <w:r w:rsidR="004923BD">
          <w:rPr>
            <w:noProof/>
            <w:webHidden/>
          </w:rPr>
          <w:t>27</w:t>
        </w:r>
        <w:r w:rsidR="004923BD">
          <w:rPr>
            <w:noProof/>
            <w:webHidden/>
          </w:rPr>
          <w:fldChar w:fldCharType="end"/>
        </w:r>
      </w:hyperlink>
    </w:p>
    <w:p w14:paraId="607A3E1C" w14:textId="357155B2" w:rsidR="004923BD" w:rsidRDefault="00C21B55">
      <w:pPr>
        <w:pStyle w:val="TOC2"/>
        <w:rPr>
          <w:rFonts w:asciiTheme="minorHAnsi" w:eastAsiaTheme="minorEastAsia" w:hAnsiTheme="minorHAnsi" w:cstheme="minorBidi"/>
          <w:sz w:val="22"/>
          <w:szCs w:val="22"/>
        </w:rPr>
      </w:pPr>
      <w:hyperlink w:anchor="_Toc43824964" w:history="1">
        <w:r w:rsidR="004923BD" w:rsidRPr="00936BFC">
          <w:rPr>
            <w:rStyle w:val="Hyperlink"/>
          </w:rPr>
          <w:t>2.8</w:t>
        </w:r>
        <w:r w:rsidR="004923BD">
          <w:rPr>
            <w:rFonts w:asciiTheme="minorHAnsi" w:eastAsiaTheme="minorEastAsia" w:hAnsiTheme="minorHAnsi" w:cstheme="minorBidi"/>
            <w:sz w:val="22"/>
            <w:szCs w:val="22"/>
          </w:rPr>
          <w:tab/>
        </w:r>
        <w:r w:rsidR="004923BD" w:rsidRPr="00936BFC">
          <w:rPr>
            <w:rStyle w:val="Hyperlink"/>
          </w:rPr>
          <w:t>Consumer Help Center</w:t>
        </w:r>
        <w:r w:rsidR="004923BD">
          <w:rPr>
            <w:webHidden/>
          </w:rPr>
          <w:tab/>
        </w:r>
        <w:r w:rsidR="004923BD">
          <w:rPr>
            <w:webHidden/>
          </w:rPr>
          <w:fldChar w:fldCharType="begin"/>
        </w:r>
        <w:r w:rsidR="004923BD">
          <w:rPr>
            <w:webHidden/>
          </w:rPr>
          <w:instrText xml:space="preserve"> PAGEREF _Toc43824964 \h </w:instrText>
        </w:r>
        <w:r w:rsidR="004923BD">
          <w:rPr>
            <w:webHidden/>
          </w:rPr>
        </w:r>
        <w:r w:rsidR="004923BD">
          <w:rPr>
            <w:webHidden/>
          </w:rPr>
          <w:fldChar w:fldCharType="separate"/>
        </w:r>
        <w:r w:rsidR="004923BD">
          <w:rPr>
            <w:webHidden/>
          </w:rPr>
          <w:t>28</w:t>
        </w:r>
        <w:r w:rsidR="004923BD">
          <w:rPr>
            <w:webHidden/>
          </w:rPr>
          <w:fldChar w:fldCharType="end"/>
        </w:r>
      </w:hyperlink>
    </w:p>
    <w:p w14:paraId="4CADAF62" w14:textId="037FD92E" w:rsidR="004923BD" w:rsidRDefault="00C21B55">
      <w:pPr>
        <w:pStyle w:val="TOC3"/>
        <w:rPr>
          <w:rFonts w:asciiTheme="minorHAnsi" w:eastAsiaTheme="minorEastAsia" w:hAnsiTheme="minorHAnsi" w:cstheme="minorBidi"/>
          <w:noProof/>
          <w:sz w:val="22"/>
          <w:szCs w:val="22"/>
        </w:rPr>
      </w:pPr>
      <w:hyperlink w:anchor="_Toc43824965" w:history="1">
        <w:r w:rsidR="004923BD" w:rsidRPr="00936BFC">
          <w:rPr>
            <w:rStyle w:val="Hyperlink"/>
            <w:noProof/>
          </w:rPr>
          <w:t>2.8.1</w:t>
        </w:r>
        <w:r w:rsidR="004923BD">
          <w:rPr>
            <w:rFonts w:asciiTheme="minorHAnsi" w:eastAsiaTheme="minorEastAsia" w:hAnsiTheme="minorHAnsi" w:cstheme="minorBidi"/>
            <w:noProof/>
            <w:sz w:val="22"/>
            <w:szCs w:val="22"/>
          </w:rPr>
          <w:tab/>
        </w:r>
        <w:r w:rsidR="004923BD" w:rsidRPr="00936BFC">
          <w:rPr>
            <w:rStyle w:val="Hyperlink"/>
            <w:noProof/>
          </w:rPr>
          <w:t>Submit a Complaint</w:t>
        </w:r>
        <w:r w:rsidR="004923BD">
          <w:rPr>
            <w:noProof/>
            <w:webHidden/>
          </w:rPr>
          <w:tab/>
        </w:r>
        <w:r w:rsidR="004923BD">
          <w:rPr>
            <w:noProof/>
            <w:webHidden/>
          </w:rPr>
          <w:fldChar w:fldCharType="begin"/>
        </w:r>
        <w:r w:rsidR="004923BD">
          <w:rPr>
            <w:noProof/>
            <w:webHidden/>
          </w:rPr>
          <w:instrText xml:space="preserve"> PAGEREF _Toc43824965 \h </w:instrText>
        </w:r>
        <w:r w:rsidR="004923BD">
          <w:rPr>
            <w:noProof/>
            <w:webHidden/>
          </w:rPr>
        </w:r>
        <w:r w:rsidR="004923BD">
          <w:rPr>
            <w:noProof/>
            <w:webHidden/>
          </w:rPr>
          <w:fldChar w:fldCharType="separate"/>
        </w:r>
        <w:r w:rsidR="004923BD">
          <w:rPr>
            <w:noProof/>
            <w:webHidden/>
          </w:rPr>
          <w:t>29</w:t>
        </w:r>
        <w:r w:rsidR="004923BD">
          <w:rPr>
            <w:noProof/>
            <w:webHidden/>
          </w:rPr>
          <w:fldChar w:fldCharType="end"/>
        </w:r>
      </w:hyperlink>
    </w:p>
    <w:p w14:paraId="3E2E1C11" w14:textId="53A5EB97" w:rsidR="004923BD" w:rsidRDefault="00C21B55">
      <w:pPr>
        <w:pStyle w:val="TOC3"/>
        <w:rPr>
          <w:rFonts w:asciiTheme="minorHAnsi" w:eastAsiaTheme="minorEastAsia" w:hAnsiTheme="minorHAnsi" w:cstheme="minorBidi"/>
          <w:noProof/>
          <w:sz w:val="22"/>
          <w:szCs w:val="22"/>
        </w:rPr>
      </w:pPr>
      <w:hyperlink w:anchor="_Toc43824966" w:history="1">
        <w:r w:rsidR="004923BD" w:rsidRPr="00936BFC">
          <w:rPr>
            <w:rStyle w:val="Hyperlink"/>
            <w:noProof/>
          </w:rPr>
          <w:t>2.8.2</w:t>
        </w:r>
        <w:r w:rsidR="004923BD">
          <w:rPr>
            <w:rFonts w:asciiTheme="minorHAnsi" w:eastAsiaTheme="minorEastAsia" w:hAnsiTheme="minorHAnsi" w:cstheme="minorBidi"/>
            <w:noProof/>
            <w:sz w:val="22"/>
            <w:szCs w:val="22"/>
          </w:rPr>
          <w:tab/>
        </w:r>
        <w:r w:rsidR="004923BD" w:rsidRPr="00936BFC">
          <w:rPr>
            <w:rStyle w:val="Hyperlink"/>
            <w:noProof/>
          </w:rPr>
          <w:t>Use Real-Time Text Chat</w:t>
        </w:r>
        <w:r w:rsidR="004923BD">
          <w:rPr>
            <w:noProof/>
            <w:webHidden/>
          </w:rPr>
          <w:tab/>
        </w:r>
        <w:r w:rsidR="004923BD">
          <w:rPr>
            <w:noProof/>
            <w:webHidden/>
          </w:rPr>
          <w:fldChar w:fldCharType="begin"/>
        </w:r>
        <w:r w:rsidR="004923BD">
          <w:rPr>
            <w:noProof/>
            <w:webHidden/>
          </w:rPr>
          <w:instrText xml:space="preserve"> PAGEREF _Toc43824966 \h </w:instrText>
        </w:r>
        <w:r w:rsidR="004923BD">
          <w:rPr>
            <w:noProof/>
            <w:webHidden/>
          </w:rPr>
        </w:r>
        <w:r w:rsidR="004923BD">
          <w:rPr>
            <w:noProof/>
            <w:webHidden/>
          </w:rPr>
          <w:fldChar w:fldCharType="separate"/>
        </w:r>
        <w:r w:rsidR="004923BD">
          <w:rPr>
            <w:noProof/>
            <w:webHidden/>
          </w:rPr>
          <w:t>31</w:t>
        </w:r>
        <w:r w:rsidR="004923BD">
          <w:rPr>
            <w:noProof/>
            <w:webHidden/>
          </w:rPr>
          <w:fldChar w:fldCharType="end"/>
        </w:r>
      </w:hyperlink>
    </w:p>
    <w:p w14:paraId="09F78D5F" w14:textId="2E119B8C" w:rsidR="004923BD" w:rsidRDefault="00C21B55">
      <w:pPr>
        <w:pStyle w:val="TOC3"/>
        <w:rPr>
          <w:rFonts w:asciiTheme="minorHAnsi" w:eastAsiaTheme="minorEastAsia" w:hAnsiTheme="minorHAnsi" w:cstheme="minorBidi"/>
          <w:noProof/>
          <w:sz w:val="22"/>
          <w:szCs w:val="22"/>
        </w:rPr>
      </w:pPr>
      <w:hyperlink w:anchor="_Toc43824967" w:history="1">
        <w:r w:rsidR="004923BD" w:rsidRPr="00936BFC">
          <w:rPr>
            <w:rStyle w:val="Hyperlink"/>
            <w:noProof/>
          </w:rPr>
          <w:t>2.8.3</w:t>
        </w:r>
        <w:r w:rsidR="004923BD">
          <w:rPr>
            <w:rFonts w:asciiTheme="minorHAnsi" w:eastAsiaTheme="minorEastAsia" w:hAnsiTheme="minorHAnsi" w:cstheme="minorBidi"/>
            <w:noProof/>
            <w:sz w:val="22"/>
            <w:szCs w:val="22"/>
          </w:rPr>
          <w:tab/>
        </w:r>
        <w:r w:rsidR="004923BD" w:rsidRPr="00936BFC">
          <w:rPr>
            <w:rStyle w:val="Hyperlink"/>
            <w:noProof/>
          </w:rPr>
          <w:t>Leave a Videomail</w:t>
        </w:r>
        <w:r w:rsidR="004923BD">
          <w:rPr>
            <w:noProof/>
            <w:webHidden/>
          </w:rPr>
          <w:tab/>
        </w:r>
        <w:r w:rsidR="004923BD">
          <w:rPr>
            <w:noProof/>
            <w:webHidden/>
          </w:rPr>
          <w:fldChar w:fldCharType="begin"/>
        </w:r>
        <w:r w:rsidR="004923BD">
          <w:rPr>
            <w:noProof/>
            <w:webHidden/>
          </w:rPr>
          <w:instrText xml:space="preserve"> PAGEREF _Toc43824967 \h </w:instrText>
        </w:r>
        <w:r w:rsidR="004923BD">
          <w:rPr>
            <w:noProof/>
            <w:webHidden/>
          </w:rPr>
        </w:r>
        <w:r w:rsidR="004923BD">
          <w:rPr>
            <w:noProof/>
            <w:webHidden/>
          </w:rPr>
          <w:fldChar w:fldCharType="separate"/>
        </w:r>
        <w:r w:rsidR="004923BD">
          <w:rPr>
            <w:noProof/>
            <w:webHidden/>
          </w:rPr>
          <w:t>32</w:t>
        </w:r>
        <w:r w:rsidR="004923BD">
          <w:rPr>
            <w:noProof/>
            <w:webHidden/>
          </w:rPr>
          <w:fldChar w:fldCharType="end"/>
        </w:r>
      </w:hyperlink>
    </w:p>
    <w:p w14:paraId="78F73D24" w14:textId="63AE7B97" w:rsidR="004923BD" w:rsidRDefault="00C21B55">
      <w:pPr>
        <w:pStyle w:val="TOC3"/>
        <w:rPr>
          <w:rFonts w:asciiTheme="minorHAnsi" w:eastAsiaTheme="minorEastAsia" w:hAnsiTheme="minorHAnsi" w:cstheme="minorBidi"/>
          <w:noProof/>
          <w:sz w:val="22"/>
          <w:szCs w:val="22"/>
        </w:rPr>
      </w:pPr>
      <w:hyperlink w:anchor="_Toc43824968" w:history="1">
        <w:r w:rsidR="004923BD" w:rsidRPr="00936BFC">
          <w:rPr>
            <w:rStyle w:val="Hyperlink"/>
            <w:noProof/>
          </w:rPr>
          <w:t>2.8.4</w:t>
        </w:r>
        <w:r w:rsidR="004923BD">
          <w:rPr>
            <w:rFonts w:asciiTheme="minorHAnsi" w:eastAsiaTheme="minorEastAsia" w:hAnsiTheme="minorHAnsi" w:cstheme="minorBidi"/>
            <w:noProof/>
            <w:sz w:val="22"/>
            <w:szCs w:val="22"/>
          </w:rPr>
          <w:tab/>
        </w:r>
        <w:r w:rsidR="004923BD" w:rsidRPr="00936BFC">
          <w:rPr>
            <w:rStyle w:val="Hyperlink"/>
            <w:noProof/>
          </w:rPr>
          <w:t>Consumer Multi-Party Calls</w:t>
        </w:r>
        <w:r w:rsidR="004923BD">
          <w:rPr>
            <w:noProof/>
            <w:webHidden/>
          </w:rPr>
          <w:tab/>
        </w:r>
        <w:r w:rsidR="004923BD">
          <w:rPr>
            <w:noProof/>
            <w:webHidden/>
          </w:rPr>
          <w:fldChar w:fldCharType="begin"/>
        </w:r>
        <w:r w:rsidR="004923BD">
          <w:rPr>
            <w:noProof/>
            <w:webHidden/>
          </w:rPr>
          <w:instrText xml:space="preserve"> PAGEREF _Toc43824968 \h </w:instrText>
        </w:r>
        <w:r w:rsidR="004923BD">
          <w:rPr>
            <w:noProof/>
            <w:webHidden/>
          </w:rPr>
        </w:r>
        <w:r w:rsidR="004923BD">
          <w:rPr>
            <w:noProof/>
            <w:webHidden/>
          </w:rPr>
          <w:fldChar w:fldCharType="separate"/>
        </w:r>
        <w:r w:rsidR="004923BD">
          <w:rPr>
            <w:noProof/>
            <w:webHidden/>
          </w:rPr>
          <w:t>33</w:t>
        </w:r>
        <w:r w:rsidR="004923BD">
          <w:rPr>
            <w:noProof/>
            <w:webHidden/>
          </w:rPr>
          <w:fldChar w:fldCharType="end"/>
        </w:r>
      </w:hyperlink>
    </w:p>
    <w:p w14:paraId="3FF180CB" w14:textId="6373444A" w:rsidR="004923BD" w:rsidRDefault="00C21B55">
      <w:pPr>
        <w:pStyle w:val="TOC3"/>
        <w:rPr>
          <w:rFonts w:asciiTheme="minorHAnsi" w:eastAsiaTheme="minorEastAsia" w:hAnsiTheme="minorHAnsi" w:cstheme="minorBidi"/>
          <w:noProof/>
          <w:sz w:val="22"/>
          <w:szCs w:val="22"/>
        </w:rPr>
      </w:pPr>
      <w:hyperlink w:anchor="_Toc43824969" w:history="1">
        <w:r w:rsidR="004923BD" w:rsidRPr="00936BFC">
          <w:rPr>
            <w:rStyle w:val="Hyperlink"/>
            <w:bCs/>
            <w:noProof/>
          </w:rPr>
          <w:t>2.8.5</w:t>
        </w:r>
        <w:r w:rsidR="004923BD">
          <w:rPr>
            <w:rFonts w:asciiTheme="minorHAnsi" w:eastAsiaTheme="minorEastAsia" w:hAnsiTheme="minorHAnsi" w:cstheme="minorBidi"/>
            <w:noProof/>
            <w:sz w:val="22"/>
            <w:szCs w:val="22"/>
          </w:rPr>
          <w:tab/>
        </w:r>
        <w:r w:rsidR="004923BD" w:rsidRPr="00936BFC">
          <w:rPr>
            <w:rStyle w:val="Hyperlink"/>
            <w:noProof/>
          </w:rPr>
          <w:t>Consumer Screen Sharing</w:t>
        </w:r>
        <w:r w:rsidR="004923BD">
          <w:rPr>
            <w:noProof/>
            <w:webHidden/>
          </w:rPr>
          <w:tab/>
        </w:r>
        <w:r w:rsidR="004923BD">
          <w:rPr>
            <w:noProof/>
            <w:webHidden/>
          </w:rPr>
          <w:fldChar w:fldCharType="begin"/>
        </w:r>
        <w:r w:rsidR="004923BD">
          <w:rPr>
            <w:noProof/>
            <w:webHidden/>
          </w:rPr>
          <w:instrText xml:space="preserve"> PAGEREF _Toc43824969 \h </w:instrText>
        </w:r>
        <w:r w:rsidR="004923BD">
          <w:rPr>
            <w:noProof/>
            <w:webHidden/>
          </w:rPr>
        </w:r>
        <w:r w:rsidR="004923BD">
          <w:rPr>
            <w:noProof/>
            <w:webHidden/>
          </w:rPr>
          <w:fldChar w:fldCharType="separate"/>
        </w:r>
        <w:r w:rsidR="004923BD">
          <w:rPr>
            <w:noProof/>
            <w:webHidden/>
          </w:rPr>
          <w:t>33</w:t>
        </w:r>
        <w:r w:rsidR="004923BD">
          <w:rPr>
            <w:noProof/>
            <w:webHidden/>
          </w:rPr>
          <w:fldChar w:fldCharType="end"/>
        </w:r>
      </w:hyperlink>
    </w:p>
    <w:p w14:paraId="2EE6C92F" w14:textId="575DD48B" w:rsidR="004923BD" w:rsidRDefault="00C21B55">
      <w:pPr>
        <w:pStyle w:val="TOC3"/>
        <w:rPr>
          <w:rFonts w:asciiTheme="minorHAnsi" w:eastAsiaTheme="minorEastAsia" w:hAnsiTheme="minorHAnsi" w:cstheme="minorBidi"/>
          <w:noProof/>
          <w:sz w:val="22"/>
          <w:szCs w:val="22"/>
        </w:rPr>
      </w:pPr>
      <w:hyperlink w:anchor="_Toc43824970" w:history="1">
        <w:r w:rsidR="004923BD" w:rsidRPr="00936BFC">
          <w:rPr>
            <w:rStyle w:val="Hyperlink"/>
            <w:noProof/>
          </w:rPr>
          <w:t>2.8.6</w:t>
        </w:r>
        <w:r w:rsidR="004923BD">
          <w:rPr>
            <w:rFonts w:asciiTheme="minorHAnsi" w:eastAsiaTheme="minorEastAsia" w:hAnsiTheme="minorHAnsi" w:cstheme="minorBidi"/>
            <w:noProof/>
            <w:sz w:val="22"/>
            <w:szCs w:val="22"/>
          </w:rPr>
          <w:tab/>
        </w:r>
        <w:r w:rsidR="004923BD" w:rsidRPr="00936BFC">
          <w:rPr>
            <w:rStyle w:val="Hyperlink"/>
            <w:noProof/>
          </w:rPr>
          <w:t>Consumer File Sharing</w:t>
        </w:r>
        <w:r w:rsidR="004923BD">
          <w:rPr>
            <w:noProof/>
            <w:webHidden/>
          </w:rPr>
          <w:tab/>
        </w:r>
        <w:r w:rsidR="004923BD">
          <w:rPr>
            <w:noProof/>
            <w:webHidden/>
          </w:rPr>
          <w:fldChar w:fldCharType="begin"/>
        </w:r>
        <w:r w:rsidR="004923BD">
          <w:rPr>
            <w:noProof/>
            <w:webHidden/>
          </w:rPr>
          <w:instrText xml:space="preserve"> PAGEREF _Toc43824970 \h </w:instrText>
        </w:r>
        <w:r w:rsidR="004923BD">
          <w:rPr>
            <w:noProof/>
            <w:webHidden/>
          </w:rPr>
        </w:r>
        <w:r w:rsidR="004923BD">
          <w:rPr>
            <w:noProof/>
            <w:webHidden/>
          </w:rPr>
          <w:fldChar w:fldCharType="separate"/>
        </w:r>
        <w:r w:rsidR="004923BD">
          <w:rPr>
            <w:noProof/>
            <w:webHidden/>
          </w:rPr>
          <w:t>34</w:t>
        </w:r>
        <w:r w:rsidR="004923BD">
          <w:rPr>
            <w:noProof/>
            <w:webHidden/>
          </w:rPr>
          <w:fldChar w:fldCharType="end"/>
        </w:r>
      </w:hyperlink>
    </w:p>
    <w:p w14:paraId="66C0D6F4" w14:textId="2D95E6A4" w:rsidR="004923BD" w:rsidRDefault="00C21B55">
      <w:pPr>
        <w:pStyle w:val="TOC2"/>
        <w:rPr>
          <w:rFonts w:asciiTheme="minorHAnsi" w:eastAsiaTheme="minorEastAsia" w:hAnsiTheme="minorHAnsi" w:cstheme="minorBidi"/>
          <w:sz w:val="22"/>
          <w:szCs w:val="22"/>
        </w:rPr>
      </w:pPr>
      <w:hyperlink w:anchor="_Toc43824971" w:history="1">
        <w:r w:rsidR="004923BD" w:rsidRPr="00936BFC">
          <w:rPr>
            <w:rStyle w:val="Hyperlink"/>
          </w:rPr>
          <w:t>2.9</w:t>
        </w:r>
        <w:r w:rsidR="004923BD">
          <w:rPr>
            <w:rFonts w:asciiTheme="minorHAnsi" w:eastAsiaTheme="minorEastAsia" w:hAnsiTheme="minorHAnsi" w:cstheme="minorBidi"/>
            <w:sz w:val="22"/>
            <w:szCs w:val="22"/>
          </w:rPr>
          <w:tab/>
        </w:r>
        <w:r w:rsidR="004923BD" w:rsidRPr="00936BFC">
          <w:rPr>
            <w:rStyle w:val="Hyperlink"/>
          </w:rPr>
          <w:t>Management Portal</w:t>
        </w:r>
        <w:r w:rsidR="004923BD">
          <w:rPr>
            <w:webHidden/>
          </w:rPr>
          <w:tab/>
        </w:r>
        <w:r w:rsidR="004923BD">
          <w:rPr>
            <w:webHidden/>
          </w:rPr>
          <w:fldChar w:fldCharType="begin"/>
        </w:r>
        <w:r w:rsidR="004923BD">
          <w:rPr>
            <w:webHidden/>
          </w:rPr>
          <w:instrText xml:space="preserve"> PAGEREF _Toc43824971 \h </w:instrText>
        </w:r>
        <w:r w:rsidR="004923BD">
          <w:rPr>
            <w:webHidden/>
          </w:rPr>
        </w:r>
        <w:r w:rsidR="004923BD">
          <w:rPr>
            <w:webHidden/>
          </w:rPr>
          <w:fldChar w:fldCharType="separate"/>
        </w:r>
        <w:r w:rsidR="004923BD">
          <w:rPr>
            <w:webHidden/>
          </w:rPr>
          <w:t>35</w:t>
        </w:r>
        <w:r w:rsidR="004923BD">
          <w:rPr>
            <w:webHidden/>
          </w:rPr>
          <w:fldChar w:fldCharType="end"/>
        </w:r>
      </w:hyperlink>
    </w:p>
    <w:p w14:paraId="0F034867" w14:textId="2A8E4C4D" w:rsidR="004923BD" w:rsidRDefault="00C21B55">
      <w:pPr>
        <w:pStyle w:val="TOC3"/>
        <w:rPr>
          <w:rFonts w:asciiTheme="minorHAnsi" w:eastAsiaTheme="minorEastAsia" w:hAnsiTheme="minorHAnsi" w:cstheme="minorBidi"/>
          <w:noProof/>
          <w:sz w:val="22"/>
          <w:szCs w:val="22"/>
        </w:rPr>
      </w:pPr>
      <w:hyperlink w:anchor="_Toc43824972" w:history="1">
        <w:r w:rsidR="004923BD" w:rsidRPr="00936BFC">
          <w:rPr>
            <w:rStyle w:val="Hyperlink"/>
            <w:noProof/>
          </w:rPr>
          <w:t>2.9.1</w:t>
        </w:r>
        <w:r w:rsidR="004923BD">
          <w:rPr>
            <w:rFonts w:asciiTheme="minorHAnsi" w:eastAsiaTheme="minorEastAsia" w:hAnsiTheme="minorHAnsi" w:cstheme="minorBidi"/>
            <w:noProof/>
            <w:sz w:val="22"/>
            <w:szCs w:val="22"/>
          </w:rPr>
          <w:tab/>
        </w:r>
        <w:r w:rsidR="004923BD" w:rsidRPr="00936BFC">
          <w:rPr>
            <w:rStyle w:val="Hyperlink"/>
            <w:noProof/>
          </w:rPr>
          <w:t>Management Dashboard</w:t>
        </w:r>
        <w:r w:rsidR="004923BD">
          <w:rPr>
            <w:noProof/>
            <w:webHidden/>
          </w:rPr>
          <w:tab/>
        </w:r>
        <w:r w:rsidR="004923BD">
          <w:rPr>
            <w:noProof/>
            <w:webHidden/>
          </w:rPr>
          <w:fldChar w:fldCharType="begin"/>
        </w:r>
        <w:r w:rsidR="004923BD">
          <w:rPr>
            <w:noProof/>
            <w:webHidden/>
          </w:rPr>
          <w:instrText xml:space="preserve"> PAGEREF _Toc43824972 \h </w:instrText>
        </w:r>
        <w:r w:rsidR="004923BD">
          <w:rPr>
            <w:noProof/>
            <w:webHidden/>
          </w:rPr>
        </w:r>
        <w:r w:rsidR="004923BD">
          <w:rPr>
            <w:noProof/>
            <w:webHidden/>
          </w:rPr>
          <w:fldChar w:fldCharType="separate"/>
        </w:r>
        <w:r w:rsidR="004923BD">
          <w:rPr>
            <w:noProof/>
            <w:webHidden/>
          </w:rPr>
          <w:t>35</w:t>
        </w:r>
        <w:r w:rsidR="004923BD">
          <w:rPr>
            <w:noProof/>
            <w:webHidden/>
          </w:rPr>
          <w:fldChar w:fldCharType="end"/>
        </w:r>
      </w:hyperlink>
    </w:p>
    <w:p w14:paraId="0BFD5144" w14:textId="732C6C56" w:rsidR="004923BD" w:rsidRDefault="00C21B55">
      <w:pPr>
        <w:pStyle w:val="TOC3"/>
        <w:rPr>
          <w:rFonts w:asciiTheme="minorHAnsi" w:eastAsiaTheme="minorEastAsia" w:hAnsiTheme="minorHAnsi" w:cstheme="minorBidi"/>
          <w:noProof/>
          <w:sz w:val="22"/>
          <w:szCs w:val="22"/>
        </w:rPr>
      </w:pPr>
      <w:hyperlink w:anchor="_Toc43824973" w:history="1">
        <w:r w:rsidR="004923BD" w:rsidRPr="00936BFC">
          <w:rPr>
            <w:rStyle w:val="Hyperlink"/>
            <w:noProof/>
          </w:rPr>
          <w:t>2.9.2</w:t>
        </w:r>
        <w:r w:rsidR="004923BD">
          <w:rPr>
            <w:rFonts w:asciiTheme="minorHAnsi" w:eastAsiaTheme="minorEastAsia" w:hAnsiTheme="minorHAnsi" w:cstheme="minorBidi"/>
            <w:noProof/>
            <w:sz w:val="22"/>
            <w:szCs w:val="22"/>
          </w:rPr>
          <w:tab/>
        </w:r>
        <w:r w:rsidR="004923BD" w:rsidRPr="00936BFC">
          <w:rPr>
            <w:rStyle w:val="Hyperlink"/>
            <w:noProof/>
          </w:rPr>
          <w:t>CDR Dashboard</w:t>
        </w:r>
        <w:r w:rsidR="004923BD">
          <w:rPr>
            <w:noProof/>
            <w:webHidden/>
          </w:rPr>
          <w:tab/>
        </w:r>
        <w:r w:rsidR="004923BD">
          <w:rPr>
            <w:noProof/>
            <w:webHidden/>
          </w:rPr>
          <w:fldChar w:fldCharType="begin"/>
        </w:r>
        <w:r w:rsidR="004923BD">
          <w:rPr>
            <w:noProof/>
            <w:webHidden/>
          </w:rPr>
          <w:instrText xml:space="preserve"> PAGEREF _Toc43824973 \h </w:instrText>
        </w:r>
        <w:r w:rsidR="004923BD">
          <w:rPr>
            <w:noProof/>
            <w:webHidden/>
          </w:rPr>
        </w:r>
        <w:r w:rsidR="004923BD">
          <w:rPr>
            <w:noProof/>
            <w:webHidden/>
          </w:rPr>
          <w:fldChar w:fldCharType="separate"/>
        </w:r>
        <w:r w:rsidR="004923BD">
          <w:rPr>
            <w:noProof/>
            <w:webHidden/>
          </w:rPr>
          <w:t>37</w:t>
        </w:r>
        <w:r w:rsidR="004923BD">
          <w:rPr>
            <w:noProof/>
            <w:webHidden/>
          </w:rPr>
          <w:fldChar w:fldCharType="end"/>
        </w:r>
      </w:hyperlink>
    </w:p>
    <w:p w14:paraId="102359E0" w14:textId="3186FC5A" w:rsidR="004923BD" w:rsidRDefault="00C21B55">
      <w:pPr>
        <w:pStyle w:val="TOC3"/>
        <w:rPr>
          <w:rFonts w:asciiTheme="minorHAnsi" w:eastAsiaTheme="minorEastAsia" w:hAnsiTheme="minorHAnsi" w:cstheme="minorBidi"/>
          <w:noProof/>
          <w:sz w:val="22"/>
          <w:szCs w:val="22"/>
        </w:rPr>
      </w:pPr>
      <w:hyperlink w:anchor="_Toc43824974" w:history="1">
        <w:r w:rsidR="004923BD" w:rsidRPr="00936BFC">
          <w:rPr>
            <w:rStyle w:val="Hyperlink"/>
            <w:noProof/>
          </w:rPr>
          <w:t>2.9.3</w:t>
        </w:r>
        <w:r w:rsidR="004923BD">
          <w:rPr>
            <w:rFonts w:asciiTheme="minorHAnsi" w:eastAsiaTheme="minorEastAsia" w:hAnsiTheme="minorHAnsi" w:cstheme="minorBidi"/>
            <w:noProof/>
            <w:sz w:val="22"/>
            <w:szCs w:val="22"/>
          </w:rPr>
          <w:tab/>
        </w:r>
        <w:r w:rsidR="004923BD" w:rsidRPr="00936BFC">
          <w:rPr>
            <w:rStyle w:val="Hyperlink"/>
            <w:noProof/>
          </w:rPr>
          <w:t>Videomail Dashboard</w:t>
        </w:r>
        <w:r w:rsidR="004923BD">
          <w:rPr>
            <w:noProof/>
            <w:webHidden/>
          </w:rPr>
          <w:tab/>
        </w:r>
        <w:r w:rsidR="004923BD">
          <w:rPr>
            <w:noProof/>
            <w:webHidden/>
          </w:rPr>
          <w:fldChar w:fldCharType="begin"/>
        </w:r>
        <w:r w:rsidR="004923BD">
          <w:rPr>
            <w:noProof/>
            <w:webHidden/>
          </w:rPr>
          <w:instrText xml:space="preserve"> PAGEREF _Toc43824974 \h </w:instrText>
        </w:r>
        <w:r w:rsidR="004923BD">
          <w:rPr>
            <w:noProof/>
            <w:webHidden/>
          </w:rPr>
        </w:r>
        <w:r w:rsidR="004923BD">
          <w:rPr>
            <w:noProof/>
            <w:webHidden/>
          </w:rPr>
          <w:fldChar w:fldCharType="separate"/>
        </w:r>
        <w:r w:rsidR="004923BD">
          <w:rPr>
            <w:noProof/>
            <w:webHidden/>
          </w:rPr>
          <w:t>39</w:t>
        </w:r>
        <w:r w:rsidR="004923BD">
          <w:rPr>
            <w:noProof/>
            <w:webHidden/>
          </w:rPr>
          <w:fldChar w:fldCharType="end"/>
        </w:r>
      </w:hyperlink>
    </w:p>
    <w:p w14:paraId="373B9462" w14:textId="73793EA5" w:rsidR="004923BD" w:rsidRDefault="00C21B55">
      <w:pPr>
        <w:pStyle w:val="TOC3"/>
        <w:rPr>
          <w:rFonts w:asciiTheme="minorHAnsi" w:eastAsiaTheme="minorEastAsia" w:hAnsiTheme="minorHAnsi" w:cstheme="minorBidi"/>
          <w:noProof/>
          <w:sz w:val="22"/>
          <w:szCs w:val="22"/>
        </w:rPr>
      </w:pPr>
      <w:hyperlink w:anchor="_Toc43824975" w:history="1">
        <w:r w:rsidR="004923BD" w:rsidRPr="00936BFC">
          <w:rPr>
            <w:rStyle w:val="Hyperlink"/>
            <w:noProof/>
          </w:rPr>
          <w:t>2.9.4</w:t>
        </w:r>
        <w:r w:rsidR="004923BD">
          <w:rPr>
            <w:rFonts w:asciiTheme="minorHAnsi" w:eastAsiaTheme="minorEastAsia" w:hAnsiTheme="minorHAnsi" w:cstheme="minorBidi"/>
            <w:noProof/>
            <w:sz w:val="22"/>
            <w:szCs w:val="22"/>
          </w:rPr>
          <w:tab/>
        </w:r>
        <w:r w:rsidR="004923BD" w:rsidRPr="00936BFC">
          <w:rPr>
            <w:rStyle w:val="Hyperlink"/>
            <w:noProof/>
          </w:rPr>
          <w:t>Hours of Operation</w:t>
        </w:r>
        <w:r w:rsidR="004923BD">
          <w:rPr>
            <w:noProof/>
            <w:webHidden/>
          </w:rPr>
          <w:tab/>
        </w:r>
        <w:r w:rsidR="004923BD">
          <w:rPr>
            <w:noProof/>
            <w:webHidden/>
          </w:rPr>
          <w:fldChar w:fldCharType="begin"/>
        </w:r>
        <w:r w:rsidR="004923BD">
          <w:rPr>
            <w:noProof/>
            <w:webHidden/>
          </w:rPr>
          <w:instrText xml:space="preserve"> PAGEREF _Toc43824975 \h </w:instrText>
        </w:r>
        <w:r w:rsidR="004923BD">
          <w:rPr>
            <w:noProof/>
            <w:webHidden/>
          </w:rPr>
        </w:r>
        <w:r w:rsidR="004923BD">
          <w:rPr>
            <w:noProof/>
            <w:webHidden/>
          </w:rPr>
          <w:fldChar w:fldCharType="separate"/>
        </w:r>
        <w:r w:rsidR="004923BD">
          <w:rPr>
            <w:noProof/>
            <w:webHidden/>
          </w:rPr>
          <w:t>40</w:t>
        </w:r>
        <w:r w:rsidR="004923BD">
          <w:rPr>
            <w:noProof/>
            <w:webHidden/>
          </w:rPr>
          <w:fldChar w:fldCharType="end"/>
        </w:r>
      </w:hyperlink>
    </w:p>
    <w:p w14:paraId="03B83B50" w14:textId="4352CA2D" w:rsidR="004923BD" w:rsidRDefault="00C21B55">
      <w:pPr>
        <w:pStyle w:val="TOC3"/>
        <w:rPr>
          <w:rFonts w:asciiTheme="minorHAnsi" w:eastAsiaTheme="minorEastAsia" w:hAnsiTheme="minorHAnsi" w:cstheme="minorBidi"/>
          <w:noProof/>
          <w:sz w:val="22"/>
          <w:szCs w:val="22"/>
        </w:rPr>
      </w:pPr>
      <w:hyperlink w:anchor="_Toc43824976" w:history="1">
        <w:r w:rsidR="004923BD" w:rsidRPr="00936BFC">
          <w:rPr>
            <w:rStyle w:val="Hyperlink"/>
            <w:noProof/>
          </w:rPr>
          <w:t>2.9.5</w:t>
        </w:r>
        <w:r w:rsidR="004923BD">
          <w:rPr>
            <w:rFonts w:asciiTheme="minorHAnsi" w:eastAsiaTheme="minorEastAsia" w:hAnsiTheme="minorHAnsi" w:cstheme="minorBidi"/>
            <w:noProof/>
            <w:sz w:val="22"/>
            <w:szCs w:val="22"/>
          </w:rPr>
          <w:tab/>
        </w:r>
        <w:r w:rsidR="004923BD" w:rsidRPr="00936BFC">
          <w:rPr>
            <w:rStyle w:val="Hyperlink"/>
            <w:noProof/>
          </w:rPr>
          <w:t>Agent Management</w:t>
        </w:r>
        <w:r w:rsidR="004923BD">
          <w:rPr>
            <w:noProof/>
            <w:webHidden/>
          </w:rPr>
          <w:tab/>
        </w:r>
        <w:r w:rsidR="004923BD">
          <w:rPr>
            <w:noProof/>
            <w:webHidden/>
          </w:rPr>
          <w:fldChar w:fldCharType="begin"/>
        </w:r>
        <w:r w:rsidR="004923BD">
          <w:rPr>
            <w:noProof/>
            <w:webHidden/>
          </w:rPr>
          <w:instrText xml:space="preserve"> PAGEREF _Toc43824976 \h </w:instrText>
        </w:r>
        <w:r w:rsidR="004923BD">
          <w:rPr>
            <w:noProof/>
            <w:webHidden/>
          </w:rPr>
        </w:r>
        <w:r w:rsidR="004923BD">
          <w:rPr>
            <w:noProof/>
            <w:webHidden/>
          </w:rPr>
          <w:fldChar w:fldCharType="separate"/>
        </w:r>
        <w:r w:rsidR="004923BD">
          <w:rPr>
            <w:noProof/>
            <w:webHidden/>
          </w:rPr>
          <w:t>40</w:t>
        </w:r>
        <w:r w:rsidR="004923BD">
          <w:rPr>
            <w:noProof/>
            <w:webHidden/>
          </w:rPr>
          <w:fldChar w:fldCharType="end"/>
        </w:r>
      </w:hyperlink>
    </w:p>
    <w:p w14:paraId="4DC81905" w14:textId="72F5F055" w:rsidR="004923BD" w:rsidRDefault="00C21B55">
      <w:pPr>
        <w:pStyle w:val="TOC2"/>
        <w:rPr>
          <w:rFonts w:asciiTheme="minorHAnsi" w:eastAsiaTheme="minorEastAsia" w:hAnsiTheme="minorHAnsi" w:cstheme="minorBidi"/>
          <w:sz w:val="22"/>
          <w:szCs w:val="22"/>
        </w:rPr>
      </w:pPr>
      <w:hyperlink w:anchor="_Toc43824977" w:history="1">
        <w:r w:rsidR="004923BD" w:rsidRPr="00936BFC">
          <w:rPr>
            <w:rStyle w:val="Hyperlink"/>
          </w:rPr>
          <w:t>2.10</w:t>
        </w:r>
        <w:r w:rsidR="004923BD">
          <w:rPr>
            <w:rFonts w:asciiTheme="minorHAnsi" w:eastAsiaTheme="minorEastAsia" w:hAnsiTheme="minorHAnsi" w:cstheme="minorBidi"/>
            <w:sz w:val="22"/>
            <w:szCs w:val="22"/>
          </w:rPr>
          <w:tab/>
        </w:r>
        <w:r w:rsidR="004923BD" w:rsidRPr="00936BFC">
          <w:rPr>
            <w:rStyle w:val="Hyperlink"/>
          </w:rPr>
          <w:t>Identity and Access Management</w:t>
        </w:r>
        <w:r w:rsidR="004923BD">
          <w:rPr>
            <w:webHidden/>
          </w:rPr>
          <w:tab/>
        </w:r>
        <w:r w:rsidR="004923BD">
          <w:rPr>
            <w:webHidden/>
          </w:rPr>
          <w:fldChar w:fldCharType="begin"/>
        </w:r>
        <w:r w:rsidR="004923BD">
          <w:rPr>
            <w:webHidden/>
          </w:rPr>
          <w:instrText xml:space="preserve"> PAGEREF _Toc43824977 \h </w:instrText>
        </w:r>
        <w:r w:rsidR="004923BD">
          <w:rPr>
            <w:webHidden/>
          </w:rPr>
        </w:r>
        <w:r w:rsidR="004923BD">
          <w:rPr>
            <w:webHidden/>
          </w:rPr>
          <w:fldChar w:fldCharType="separate"/>
        </w:r>
        <w:r w:rsidR="004923BD">
          <w:rPr>
            <w:webHidden/>
          </w:rPr>
          <w:t>42</w:t>
        </w:r>
        <w:r w:rsidR="004923BD">
          <w:rPr>
            <w:webHidden/>
          </w:rPr>
          <w:fldChar w:fldCharType="end"/>
        </w:r>
      </w:hyperlink>
    </w:p>
    <w:p w14:paraId="1074AE0F" w14:textId="0ABCEDF6" w:rsidR="004923BD" w:rsidRDefault="00C21B55">
      <w:pPr>
        <w:pStyle w:val="TOC3"/>
        <w:rPr>
          <w:rFonts w:asciiTheme="minorHAnsi" w:eastAsiaTheme="minorEastAsia" w:hAnsiTheme="minorHAnsi" w:cstheme="minorBidi"/>
          <w:noProof/>
          <w:sz w:val="22"/>
          <w:szCs w:val="22"/>
        </w:rPr>
      </w:pPr>
      <w:hyperlink w:anchor="_Toc43824978" w:history="1">
        <w:r w:rsidR="004923BD" w:rsidRPr="00936BFC">
          <w:rPr>
            <w:rStyle w:val="Hyperlink"/>
            <w:noProof/>
          </w:rPr>
          <w:t>2.10.1</w:t>
        </w:r>
        <w:r w:rsidR="004923BD">
          <w:rPr>
            <w:rFonts w:asciiTheme="minorHAnsi" w:eastAsiaTheme="minorEastAsia" w:hAnsiTheme="minorHAnsi" w:cstheme="minorBidi"/>
            <w:noProof/>
            <w:sz w:val="22"/>
            <w:szCs w:val="22"/>
          </w:rPr>
          <w:tab/>
        </w:r>
        <w:r w:rsidR="004923BD" w:rsidRPr="00936BFC">
          <w:rPr>
            <w:rStyle w:val="Hyperlink"/>
            <w:noProof/>
          </w:rPr>
          <w:t>Login Screen</w:t>
        </w:r>
        <w:r w:rsidR="004923BD">
          <w:rPr>
            <w:noProof/>
            <w:webHidden/>
          </w:rPr>
          <w:tab/>
        </w:r>
        <w:r w:rsidR="004923BD">
          <w:rPr>
            <w:noProof/>
            <w:webHidden/>
          </w:rPr>
          <w:fldChar w:fldCharType="begin"/>
        </w:r>
        <w:r w:rsidR="004923BD">
          <w:rPr>
            <w:noProof/>
            <w:webHidden/>
          </w:rPr>
          <w:instrText xml:space="preserve"> PAGEREF _Toc43824978 \h </w:instrText>
        </w:r>
        <w:r w:rsidR="004923BD">
          <w:rPr>
            <w:noProof/>
            <w:webHidden/>
          </w:rPr>
        </w:r>
        <w:r w:rsidR="004923BD">
          <w:rPr>
            <w:noProof/>
            <w:webHidden/>
          </w:rPr>
          <w:fldChar w:fldCharType="separate"/>
        </w:r>
        <w:r w:rsidR="004923BD">
          <w:rPr>
            <w:noProof/>
            <w:webHidden/>
          </w:rPr>
          <w:t>43</w:t>
        </w:r>
        <w:r w:rsidR="004923BD">
          <w:rPr>
            <w:noProof/>
            <w:webHidden/>
          </w:rPr>
          <w:fldChar w:fldCharType="end"/>
        </w:r>
      </w:hyperlink>
    </w:p>
    <w:p w14:paraId="674635BC" w14:textId="24632A11" w:rsidR="004923BD" w:rsidRDefault="00C21B55">
      <w:pPr>
        <w:pStyle w:val="TOC3"/>
        <w:rPr>
          <w:rFonts w:asciiTheme="minorHAnsi" w:eastAsiaTheme="minorEastAsia" w:hAnsiTheme="minorHAnsi" w:cstheme="minorBidi"/>
          <w:noProof/>
          <w:sz w:val="22"/>
          <w:szCs w:val="22"/>
        </w:rPr>
      </w:pPr>
      <w:hyperlink w:anchor="_Toc43824979" w:history="1">
        <w:r w:rsidR="004923BD" w:rsidRPr="00936BFC">
          <w:rPr>
            <w:rStyle w:val="Hyperlink"/>
            <w:noProof/>
          </w:rPr>
          <w:t>2.10.2</w:t>
        </w:r>
        <w:r w:rsidR="004923BD">
          <w:rPr>
            <w:rFonts w:asciiTheme="minorHAnsi" w:eastAsiaTheme="minorEastAsia" w:hAnsiTheme="minorHAnsi" w:cstheme="minorBidi"/>
            <w:noProof/>
            <w:sz w:val="22"/>
            <w:szCs w:val="22"/>
          </w:rPr>
          <w:tab/>
        </w:r>
        <w:r w:rsidR="004923BD" w:rsidRPr="00936BFC">
          <w:rPr>
            <w:rStyle w:val="Hyperlink"/>
            <w:noProof/>
          </w:rPr>
          <w:t>User Dashboard</w:t>
        </w:r>
        <w:r w:rsidR="004923BD">
          <w:rPr>
            <w:noProof/>
            <w:webHidden/>
          </w:rPr>
          <w:tab/>
        </w:r>
        <w:r w:rsidR="004923BD">
          <w:rPr>
            <w:noProof/>
            <w:webHidden/>
          </w:rPr>
          <w:fldChar w:fldCharType="begin"/>
        </w:r>
        <w:r w:rsidR="004923BD">
          <w:rPr>
            <w:noProof/>
            <w:webHidden/>
          </w:rPr>
          <w:instrText xml:space="preserve"> PAGEREF _Toc43824979 \h </w:instrText>
        </w:r>
        <w:r w:rsidR="004923BD">
          <w:rPr>
            <w:noProof/>
            <w:webHidden/>
          </w:rPr>
        </w:r>
        <w:r w:rsidR="004923BD">
          <w:rPr>
            <w:noProof/>
            <w:webHidden/>
          </w:rPr>
          <w:fldChar w:fldCharType="separate"/>
        </w:r>
        <w:r w:rsidR="004923BD">
          <w:rPr>
            <w:noProof/>
            <w:webHidden/>
          </w:rPr>
          <w:t>45</w:t>
        </w:r>
        <w:r w:rsidR="004923BD">
          <w:rPr>
            <w:noProof/>
            <w:webHidden/>
          </w:rPr>
          <w:fldChar w:fldCharType="end"/>
        </w:r>
      </w:hyperlink>
    </w:p>
    <w:p w14:paraId="0B8867A9" w14:textId="4F3D3A1C" w:rsidR="004923BD" w:rsidRDefault="00C21B55">
      <w:pPr>
        <w:pStyle w:val="TOC2"/>
        <w:rPr>
          <w:rFonts w:asciiTheme="minorHAnsi" w:eastAsiaTheme="minorEastAsia" w:hAnsiTheme="minorHAnsi" w:cstheme="minorBidi"/>
          <w:sz w:val="22"/>
          <w:szCs w:val="22"/>
        </w:rPr>
      </w:pPr>
      <w:hyperlink w:anchor="_Toc43824980" w:history="1">
        <w:r w:rsidR="004923BD" w:rsidRPr="00936BFC">
          <w:rPr>
            <w:rStyle w:val="Hyperlink"/>
          </w:rPr>
          <w:t>2.11</w:t>
        </w:r>
        <w:r w:rsidR="004923BD">
          <w:rPr>
            <w:rFonts w:asciiTheme="minorHAnsi" w:eastAsiaTheme="minorEastAsia" w:hAnsiTheme="minorHAnsi" w:cstheme="minorBidi"/>
            <w:sz w:val="22"/>
            <w:szCs w:val="22"/>
          </w:rPr>
          <w:tab/>
        </w:r>
        <w:r w:rsidR="004923BD" w:rsidRPr="00936BFC">
          <w:rPr>
            <w:rStyle w:val="Hyperlink"/>
          </w:rPr>
          <w:t>Data Logger</w:t>
        </w:r>
        <w:r w:rsidR="004923BD">
          <w:rPr>
            <w:webHidden/>
          </w:rPr>
          <w:tab/>
        </w:r>
        <w:r w:rsidR="004923BD">
          <w:rPr>
            <w:webHidden/>
          </w:rPr>
          <w:fldChar w:fldCharType="begin"/>
        </w:r>
        <w:r w:rsidR="004923BD">
          <w:rPr>
            <w:webHidden/>
          </w:rPr>
          <w:instrText xml:space="preserve"> PAGEREF _Toc43824980 \h </w:instrText>
        </w:r>
        <w:r w:rsidR="004923BD">
          <w:rPr>
            <w:webHidden/>
          </w:rPr>
        </w:r>
        <w:r w:rsidR="004923BD">
          <w:rPr>
            <w:webHidden/>
          </w:rPr>
          <w:fldChar w:fldCharType="separate"/>
        </w:r>
        <w:r w:rsidR="004923BD">
          <w:rPr>
            <w:webHidden/>
          </w:rPr>
          <w:t>48</w:t>
        </w:r>
        <w:r w:rsidR="004923BD">
          <w:rPr>
            <w:webHidden/>
          </w:rPr>
          <w:fldChar w:fldCharType="end"/>
        </w:r>
      </w:hyperlink>
    </w:p>
    <w:p w14:paraId="0AFD6343" w14:textId="1D77E52D" w:rsidR="004923BD" w:rsidRDefault="00C21B55">
      <w:pPr>
        <w:pStyle w:val="TOC3"/>
        <w:rPr>
          <w:rFonts w:asciiTheme="minorHAnsi" w:eastAsiaTheme="minorEastAsia" w:hAnsiTheme="minorHAnsi" w:cstheme="minorBidi"/>
          <w:noProof/>
          <w:sz w:val="22"/>
          <w:szCs w:val="22"/>
        </w:rPr>
      </w:pPr>
      <w:hyperlink w:anchor="_Toc43824981" w:history="1">
        <w:r w:rsidR="004923BD" w:rsidRPr="00936BFC">
          <w:rPr>
            <w:rStyle w:val="Hyperlink"/>
            <w:noProof/>
          </w:rPr>
          <w:t>2.11.1</w:t>
        </w:r>
        <w:r w:rsidR="004923BD">
          <w:rPr>
            <w:rFonts w:asciiTheme="minorHAnsi" w:eastAsiaTheme="minorEastAsia" w:hAnsiTheme="minorHAnsi" w:cstheme="minorBidi"/>
            <w:noProof/>
            <w:sz w:val="22"/>
            <w:szCs w:val="22"/>
          </w:rPr>
          <w:tab/>
        </w:r>
        <w:r w:rsidR="004923BD" w:rsidRPr="00936BFC">
          <w:rPr>
            <w:rStyle w:val="Hyperlink"/>
            <w:noProof/>
          </w:rPr>
          <w:t>Login Screen</w:t>
        </w:r>
        <w:r w:rsidR="004923BD">
          <w:rPr>
            <w:noProof/>
            <w:webHidden/>
          </w:rPr>
          <w:tab/>
        </w:r>
        <w:r w:rsidR="004923BD">
          <w:rPr>
            <w:noProof/>
            <w:webHidden/>
          </w:rPr>
          <w:fldChar w:fldCharType="begin"/>
        </w:r>
        <w:r w:rsidR="004923BD">
          <w:rPr>
            <w:noProof/>
            <w:webHidden/>
          </w:rPr>
          <w:instrText xml:space="preserve"> PAGEREF _Toc43824981 \h </w:instrText>
        </w:r>
        <w:r w:rsidR="004923BD">
          <w:rPr>
            <w:noProof/>
            <w:webHidden/>
          </w:rPr>
        </w:r>
        <w:r w:rsidR="004923BD">
          <w:rPr>
            <w:noProof/>
            <w:webHidden/>
          </w:rPr>
          <w:fldChar w:fldCharType="separate"/>
        </w:r>
        <w:r w:rsidR="004923BD">
          <w:rPr>
            <w:noProof/>
            <w:webHidden/>
          </w:rPr>
          <w:t>49</w:t>
        </w:r>
        <w:r w:rsidR="004923BD">
          <w:rPr>
            <w:noProof/>
            <w:webHidden/>
          </w:rPr>
          <w:fldChar w:fldCharType="end"/>
        </w:r>
      </w:hyperlink>
    </w:p>
    <w:p w14:paraId="35D5C2E7" w14:textId="6C5FD26C" w:rsidR="004923BD" w:rsidRDefault="00C21B55">
      <w:pPr>
        <w:pStyle w:val="TOC3"/>
        <w:rPr>
          <w:rFonts w:asciiTheme="minorHAnsi" w:eastAsiaTheme="minorEastAsia" w:hAnsiTheme="minorHAnsi" w:cstheme="minorBidi"/>
          <w:noProof/>
          <w:sz w:val="22"/>
          <w:szCs w:val="22"/>
        </w:rPr>
      </w:pPr>
      <w:hyperlink w:anchor="_Toc43824982" w:history="1">
        <w:r w:rsidR="004923BD" w:rsidRPr="00936BFC">
          <w:rPr>
            <w:rStyle w:val="Hyperlink"/>
            <w:noProof/>
          </w:rPr>
          <w:t>2.11.2</w:t>
        </w:r>
        <w:r w:rsidR="004923BD">
          <w:rPr>
            <w:rFonts w:asciiTheme="minorHAnsi" w:eastAsiaTheme="minorEastAsia" w:hAnsiTheme="minorHAnsi" w:cstheme="minorBidi"/>
            <w:noProof/>
            <w:sz w:val="22"/>
            <w:szCs w:val="22"/>
          </w:rPr>
          <w:tab/>
        </w:r>
        <w:r w:rsidR="004923BD" w:rsidRPr="00936BFC">
          <w:rPr>
            <w:rStyle w:val="Hyperlink"/>
            <w:noProof/>
          </w:rPr>
          <w:t>Session Manager</w:t>
        </w:r>
        <w:r w:rsidR="004923BD">
          <w:rPr>
            <w:noProof/>
            <w:webHidden/>
          </w:rPr>
          <w:tab/>
        </w:r>
        <w:r w:rsidR="004923BD">
          <w:rPr>
            <w:noProof/>
            <w:webHidden/>
          </w:rPr>
          <w:fldChar w:fldCharType="begin"/>
        </w:r>
        <w:r w:rsidR="004923BD">
          <w:rPr>
            <w:noProof/>
            <w:webHidden/>
          </w:rPr>
          <w:instrText xml:space="preserve"> PAGEREF _Toc43824982 \h </w:instrText>
        </w:r>
        <w:r w:rsidR="004923BD">
          <w:rPr>
            <w:noProof/>
            <w:webHidden/>
          </w:rPr>
        </w:r>
        <w:r w:rsidR="004923BD">
          <w:rPr>
            <w:noProof/>
            <w:webHidden/>
          </w:rPr>
          <w:fldChar w:fldCharType="separate"/>
        </w:r>
        <w:r w:rsidR="004923BD">
          <w:rPr>
            <w:noProof/>
            <w:webHidden/>
          </w:rPr>
          <w:t>50</w:t>
        </w:r>
        <w:r w:rsidR="004923BD">
          <w:rPr>
            <w:noProof/>
            <w:webHidden/>
          </w:rPr>
          <w:fldChar w:fldCharType="end"/>
        </w:r>
      </w:hyperlink>
    </w:p>
    <w:p w14:paraId="64A2EF48" w14:textId="1CB64497" w:rsidR="004923BD" w:rsidRDefault="00C21B55">
      <w:pPr>
        <w:pStyle w:val="TOC3"/>
        <w:rPr>
          <w:rFonts w:asciiTheme="minorHAnsi" w:eastAsiaTheme="minorEastAsia" w:hAnsiTheme="minorHAnsi" w:cstheme="minorBidi"/>
          <w:noProof/>
          <w:sz w:val="22"/>
          <w:szCs w:val="22"/>
        </w:rPr>
      </w:pPr>
      <w:hyperlink w:anchor="_Toc43824983" w:history="1">
        <w:r w:rsidR="004923BD" w:rsidRPr="00936BFC">
          <w:rPr>
            <w:rStyle w:val="Hyperlink"/>
            <w:noProof/>
          </w:rPr>
          <w:t>2.11.3</w:t>
        </w:r>
        <w:r w:rsidR="004923BD">
          <w:rPr>
            <w:rFonts w:asciiTheme="minorHAnsi" w:eastAsiaTheme="minorEastAsia" w:hAnsiTheme="minorHAnsi" w:cstheme="minorBidi"/>
            <w:noProof/>
            <w:sz w:val="22"/>
            <w:szCs w:val="22"/>
          </w:rPr>
          <w:tab/>
        </w:r>
        <w:r w:rsidR="004923BD" w:rsidRPr="00936BFC">
          <w:rPr>
            <w:rStyle w:val="Hyperlink"/>
            <w:noProof/>
          </w:rPr>
          <w:t>Matrix View</w:t>
        </w:r>
        <w:r w:rsidR="004923BD">
          <w:rPr>
            <w:noProof/>
            <w:webHidden/>
          </w:rPr>
          <w:tab/>
        </w:r>
        <w:r w:rsidR="004923BD">
          <w:rPr>
            <w:noProof/>
            <w:webHidden/>
          </w:rPr>
          <w:fldChar w:fldCharType="begin"/>
        </w:r>
        <w:r w:rsidR="004923BD">
          <w:rPr>
            <w:noProof/>
            <w:webHidden/>
          </w:rPr>
          <w:instrText xml:space="preserve"> PAGEREF _Toc43824983 \h </w:instrText>
        </w:r>
        <w:r w:rsidR="004923BD">
          <w:rPr>
            <w:noProof/>
            <w:webHidden/>
          </w:rPr>
        </w:r>
        <w:r w:rsidR="004923BD">
          <w:rPr>
            <w:noProof/>
            <w:webHidden/>
          </w:rPr>
          <w:fldChar w:fldCharType="separate"/>
        </w:r>
        <w:r w:rsidR="004923BD">
          <w:rPr>
            <w:noProof/>
            <w:webHidden/>
          </w:rPr>
          <w:t>54</w:t>
        </w:r>
        <w:r w:rsidR="004923BD">
          <w:rPr>
            <w:noProof/>
            <w:webHidden/>
          </w:rPr>
          <w:fldChar w:fldCharType="end"/>
        </w:r>
      </w:hyperlink>
    </w:p>
    <w:p w14:paraId="59C2956A" w14:textId="338647DB" w:rsidR="004923BD" w:rsidRDefault="00C21B55">
      <w:pPr>
        <w:pStyle w:val="TOC1"/>
        <w:rPr>
          <w:rFonts w:asciiTheme="minorHAnsi" w:eastAsiaTheme="minorEastAsia" w:hAnsiTheme="minorHAnsi" w:cstheme="minorBidi"/>
          <w:b w:val="0"/>
          <w:sz w:val="22"/>
          <w:szCs w:val="22"/>
        </w:rPr>
      </w:pPr>
      <w:hyperlink w:anchor="_Toc43824984" w:history="1">
        <w:r w:rsidR="004923BD" w:rsidRPr="00936BFC">
          <w:rPr>
            <w:rStyle w:val="Hyperlink"/>
          </w:rPr>
          <w:t>Acronyms</w:t>
        </w:r>
        <w:r w:rsidR="004923BD">
          <w:rPr>
            <w:webHidden/>
          </w:rPr>
          <w:tab/>
        </w:r>
        <w:r w:rsidR="004923BD">
          <w:rPr>
            <w:webHidden/>
          </w:rPr>
          <w:fldChar w:fldCharType="begin"/>
        </w:r>
        <w:r w:rsidR="004923BD">
          <w:rPr>
            <w:webHidden/>
          </w:rPr>
          <w:instrText xml:space="preserve"> PAGEREF _Toc43824984 \h </w:instrText>
        </w:r>
        <w:r w:rsidR="004923BD">
          <w:rPr>
            <w:webHidden/>
          </w:rPr>
        </w:r>
        <w:r w:rsidR="004923BD">
          <w:rPr>
            <w:webHidden/>
          </w:rPr>
          <w:fldChar w:fldCharType="separate"/>
        </w:r>
        <w:r w:rsidR="004923BD">
          <w:rPr>
            <w:webHidden/>
          </w:rPr>
          <w:t>56</w:t>
        </w:r>
        <w:r w:rsidR="004923BD">
          <w:rPr>
            <w:webHidden/>
          </w:rPr>
          <w:fldChar w:fldCharType="end"/>
        </w:r>
      </w:hyperlink>
    </w:p>
    <w:p w14:paraId="18EAF1CE" w14:textId="2A0C2E19" w:rsidR="004923BD" w:rsidRDefault="00C21B55">
      <w:pPr>
        <w:pStyle w:val="TOC1"/>
        <w:rPr>
          <w:rFonts w:asciiTheme="minorHAnsi" w:eastAsiaTheme="minorEastAsia" w:hAnsiTheme="minorHAnsi" w:cstheme="minorBidi"/>
          <w:b w:val="0"/>
          <w:sz w:val="22"/>
          <w:szCs w:val="22"/>
        </w:rPr>
      </w:pPr>
      <w:hyperlink w:anchor="_Toc43824985" w:history="1">
        <w:r w:rsidR="004923BD" w:rsidRPr="00936BFC">
          <w:rPr>
            <w:rStyle w:val="Hyperlink"/>
          </w:rPr>
          <w:t>Notice</w:t>
        </w:r>
        <w:r w:rsidR="004923BD">
          <w:rPr>
            <w:webHidden/>
          </w:rPr>
          <w:tab/>
        </w:r>
        <w:r w:rsidR="004923BD">
          <w:rPr>
            <w:webHidden/>
          </w:rPr>
          <w:fldChar w:fldCharType="begin"/>
        </w:r>
        <w:r w:rsidR="004923BD">
          <w:rPr>
            <w:webHidden/>
          </w:rPr>
          <w:instrText xml:space="preserve"> PAGEREF _Toc43824985 \h </w:instrText>
        </w:r>
        <w:r w:rsidR="004923BD">
          <w:rPr>
            <w:webHidden/>
          </w:rPr>
        </w:r>
        <w:r w:rsidR="004923BD">
          <w:rPr>
            <w:webHidden/>
          </w:rPr>
          <w:fldChar w:fldCharType="separate"/>
        </w:r>
        <w:r w:rsidR="004923BD">
          <w:rPr>
            <w:webHidden/>
          </w:rPr>
          <w:t>58</w:t>
        </w:r>
        <w:r w:rsidR="004923BD">
          <w:rPr>
            <w:webHidden/>
          </w:rPr>
          <w:fldChar w:fldCharType="end"/>
        </w:r>
      </w:hyperlink>
    </w:p>
    <w:p w14:paraId="478F20EE" w14:textId="1EA88F0F" w:rsidR="00F9550C" w:rsidRDefault="00427B87" w:rsidP="00A22BAC">
      <w:pPr>
        <w:pStyle w:val="FrontMatterHeader"/>
        <w:rPr>
          <w:noProof/>
        </w:rPr>
      </w:pPr>
      <w:r>
        <w:rPr>
          <w:noProof/>
          <w:sz w:val="26"/>
        </w:rPr>
        <w:fldChar w:fldCharType="end"/>
      </w:r>
      <w:bookmarkStart w:id="2" w:name="_Toc497634056"/>
      <w:bookmarkStart w:id="3" w:name="_Toc498235584"/>
      <w:bookmarkStart w:id="4" w:name="_Toc498325024"/>
      <w:bookmarkStart w:id="5" w:name="_Toc499106663"/>
      <w:r w:rsidR="00F9550C">
        <w:t>List of Figures</w:t>
      </w:r>
    </w:p>
    <w:p w14:paraId="1AAA87D4" w14:textId="6E765748" w:rsidR="00A5593D" w:rsidRDefault="00427B87">
      <w:pPr>
        <w:pStyle w:val="TableofFigures"/>
        <w:tabs>
          <w:tab w:val="right" w:leader="dot" w:pos="9350"/>
        </w:tabs>
        <w:rPr>
          <w:rFonts w:asciiTheme="minorHAnsi" w:eastAsiaTheme="minorEastAsia" w:hAnsiTheme="minorHAnsi" w:cstheme="minorBidi"/>
          <w:noProof/>
          <w:sz w:val="22"/>
          <w:szCs w:val="22"/>
        </w:rPr>
      </w:pPr>
      <w:r w:rsidRPr="00F9550C">
        <w:fldChar w:fldCharType="begin"/>
      </w:r>
      <w:r w:rsidRPr="00F9550C">
        <w:instrText xml:space="preserve"> TOC \h \z \c "Figure" </w:instrText>
      </w:r>
      <w:r w:rsidRPr="00F9550C">
        <w:fldChar w:fldCharType="separate"/>
      </w:r>
      <w:hyperlink w:anchor="_Toc43826676" w:history="1">
        <w:r w:rsidR="00A5593D" w:rsidRPr="002C32ED">
          <w:rPr>
            <w:rStyle w:val="Hyperlink"/>
            <w:noProof/>
          </w:rPr>
          <w:t>Figure 1. Notional Diagram for ACE Direct Platform</w:t>
        </w:r>
        <w:r w:rsidR="00A5593D">
          <w:rPr>
            <w:noProof/>
            <w:webHidden/>
          </w:rPr>
          <w:tab/>
        </w:r>
        <w:r w:rsidR="00A5593D">
          <w:rPr>
            <w:noProof/>
            <w:webHidden/>
          </w:rPr>
          <w:fldChar w:fldCharType="begin"/>
        </w:r>
        <w:r w:rsidR="00A5593D">
          <w:rPr>
            <w:noProof/>
            <w:webHidden/>
          </w:rPr>
          <w:instrText xml:space="preserve"> PAGEREF _Toc43826676 \h </w:instrText>
        </w:r>
        <w:r w:rsidR="00A5593D">
          <w:rPr>
            <w:noProof/>
            <w:webHidden/>
          </w:rPr>
        </w:r>
        <w:r w:rsidR="00A5593D">
          <w:rPr>
            <w:noProof/>
            <w:webHidden/>
          </w:rPr>
          <w:fldChar w:fldCharType="separate"/>
        </w:r>
        <w:r w:rsidR="00A5593D">
          <w:rPr>
            <w:noProof/>
            <w:webHidden/>
          </w:rPr>
          <w:t>4</w:t>
        </w:r>
        <w:r w:rsidR="00A5593D">
          <w:rPr>
            <w:noProof/>
            <w:webHidden/>
          </w:rPr>
          <w:fldChar w:fldCharType="end"/>
        </w:r>
      </w:hyperlink>
    </w:p>
    <w:p w14:paraId="1B298D29" w14:textId="6EB3B018"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77" w:history="1">
        <w:r w:rsidR="00A5593D" w:rsidRPr="002C32ED">
          <w:rPr>
            <w:rStyle w:val="Hyperlink"/>
            <w:noProof/>
          </w:rPr>
          <w:t>Figure 2. Screenshot of Agent Desktop Login</w:t>
        </w:r>
        <w:r w:rsidR="00A5593D">
          <w:rPr>
            <w:noProof/>
            <w:webHidden/>
          </w:rPr>
          <w:tab/>
        </w:r>
        <w:r w:rsidR="00A5593D">
          <w:rPr>
            <w:noProof/>
            <w:webHidden/>
          </w:rPr>
          <w:fldChar w:fldCharType="begin"/>
        </w:r>
        <w:r w:rsidR="00A5593D">
          <w:rPr>
            <w:noProof/>
            <w:webHidden/>
          </w:rPr>
          <w:instrText xml:space="preserve"> PAGEREF _Toc43826677 \h </w:instrText>
        </w:r>
        <w:r w:rsidR="00A5593D">
          <w:rPr>
            <w:noProof/>
            <w:webHidden/>
          </w:rPr>
        </w:r>
        <w:r w:rsidR="00A5593D">
          <w:rPr>
            <w:noProof/>
            <w:webHidden/>
          </w:rPr>
          <w:fldChar w:fldCharType="separate"/>
        </w:r>
        <w:r w:rsidR="00A5593D">
          <w:rPr>
            <w:noProof/>
            <w:webHidden/>
          </w:rPr>
          <w:t>13</w:t>
        </w:r>
        <w:r w:rsidR="00A5593D">
          <w:rPr>
            <w:noProof/>
            <w:webHidden/>
          </w:rPr>
          <w:fldChar w:fldCharType="end"/>
        </w:r>
      </w:hyperlink>
    </w:p>
    <w:p w14:paraId="241919C4" w14:textId="66BBA84E"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78" w:history="1">
        <w:r w:rsidR="00A5593D" w:rsidRPr="002C32ED">
          <w:rPr>
            <w:rStyle w:val="Hyperlink"/>
            <w:noProof/>
          </w:rPr>
          <w:t>Figure 3. Screenshot of Agent Desktop</w:t>
        </w:r>
        <w:r w:rsidR="00A5593D">
          <w:rPr>
            <w:noProof/>
            <w:webHidden/>
          </w:rPr>
          <w:tab/>
        </w:r>
        <w:r w:rsidR="00A5593D">
          <w:rPr>
            <w:noProof/>
            <w:webHidden/>
          </w:rPr>
          <w:fldChar w:fldCharType="begin"/>
        </w:r>
        <w:r w:rsidR="00A5593D">
          <w:rPr>
            <w:noProof/>
            <w:webHidden/>
          </w:rPr>
          <w:instrText xml:space="preserve"> PAGEREF _Toc43826678 \h </w:instrText>
        </w:r>
        <w:r w:rsidR="00A5593D">
          <w:rPr>
            <w:noProof/>
            <w:webHidden/>
          </w:rPr>
        </w:r>
        <w:r w:rsidR="00A5593D">
          <w:rPr>
            <w:noProof/>
            <w:webHidden/>
          </w:rPr>
          <w:fldChar w:fldCharType="separate"/>
        </w:r>
        <w:r w:rsidR="00A5593D">
          <w:rPr>
            <w:noProof/>
            <w:webHidden/>
          </w:rPr>
          <w:t>14</w:t>
        </w:r>
        <w:r w:rsidR="00A5593D">
          <w:rPr>
            <w:noProof/>
            <w:webHidden/>
          </w:rPr>
          <w:fldChar w:fldCharType="end"/>
        </w:r>
      </w:hyperlink>
    </w:p>
    <w:p w14:paraId="71FE2CB2" w14:textId="6C15841B"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79" w:history="1">
        <w:r w:rsidR="00A5593D" w:rsidRPr="002C32ED">
          <w:rPr>
            <w:rStyle w:val="Hyperlink"/>
            <w:noProof/>
          </w:rPr>
          <w:t>Figure 4. Screenshots of the Agent Statuses</w:t>
        </w:r>
        <w:r w:rsidR="00A5593D">
          <w:rPr>
            <w:noProof/>
            <w:webHidden/>
          </w:rPr>
          <w:tab/>
        </w:r>
        <w:r w:rsidR="00A5593D">
          <w:rPr>
            <w:noProof/>
            <w:webHidden/>
          </w:rPr>
          <w:fldChar w:fldCharType="begin"/>
        </w:r>
        <w:r w:rsidR="00A5593D">
          <w:rPr>
            <w:noProof/>
            <w:webHidden/>
          </w:rPr>
          <w:instrText xml:space="preserve"> PAGEREF _Toc43826679 \h </w:instrText>
        </w:r>
        <w:r w:rsidR="00A5593D">
          <w:rPr>
            <w:noProof/>
            <w:webHidden/>
          </w:rPr>
        </w:r>
        <w:r w:rsidR="00A5593D">
          <w:rPr>
            <w:noProof/>
            <w:webHidden/>
          </w:rPr>
          <w:fldChar w:fldCharType="separate"/>
        </w:r>
        <w:r w:rsidR="00A5593D">
          <w:rPr>
            <w:noProof/>
            <w:webHidden/>
          </w:rPr>
          <w:t>14</w:t>
        </w:r>
        <w:r w:rsidR="00A5593D">
          <w:rPr>
            <w:noProof/>
            <w:webHidden/>
          </w:rPr>
          <w:fldChar w:fldCharType="end"/>
        </w:r>
      </w:hyperlink>
    </w:p>
    <w:p w14:paraId="3F05A738" w14:textId="6B556B2D"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80" w:history="1">
        <w:r w:rsidR="00A5593D" w:rsidRPr="002C32ED">
          <w:rPr>
            <w:rStyle w:val="Hyperlink"/>
            <w:rFonts w:eastAsia="Arial Narrow"/>
            <w:noProof/>
          </w:rPr>
          <w:t xml:space="preserve">Figure </w:t>
        </w:r>
        <w:r w:rsidR="00A5593D" w:rsidRPr="002C32ED">
          <w:rPr>
            <w:rStyle w:val="Hyperlink"/>
            <w:noProof/>
          </w:rPr>
          <w:t>5</w:t>
        </w:r>
        <w:r w:rsidR="00A5593D" w:rsidRPr="002C32ED">
          <w:rPr>
            <w:rStyle w:val="Hyperlink"/>
            <w:rFonts w:eastAsia="Arial Narrow"/>
            <w:noProof/>
          </w:rPr>
          <w:t>. Dialpad for Outbound Calling</w:t>
        </w:r>
        <w:r w:rsidR="00A5593D">
          <w:rPr>
            <w:noProof/>
            <w:webHidden/>
          </w:rPr>
          <w:tab/>
        </w:r>
        <w:r w:rsidR="00A5593D">
          <w:rPr>
            <w:noProof/>
            <w:webHidden/>
          </w:rPr>
          <w:fldChar w:fldCharType="begin"/>
        </w:r>
        <w:r w:rsidR="00A5593D">
          <w:rPr>
            <w:noProof/>
            <w:webHidden/>
          </w:rPr>
          <w:instrText xml:space="preserve"> PAGEREF _Toc43826680 \h </w:instrText>
        </w:r>
        <w:r w:rsidR="00A5593D">
          <w:rPr>
            <w:noProof/>
            <w:webHidden/>
          </w:rPr>
        </w:r>
        <w:r w:rsidR="00A5593D">
          <w:rPr>
            <w:noProof/>
            <w:webHidden/>
          </w:rPr>
          <w:fldChar w:fldCharType="separate"/>
        </w:r>
        <w:r w:rsidR="00A5593D">
          <w:rPr>
            <w:noProof/>
            <w:webHidden/>
          </w:rPr>
          <w:t>15</w:t>
        </w:r>
        <w:r w:rsidR="00A5593D">
          <w:rPr>
            <w:noProof/>
            <w:webHidden/>
          </w:rPr>
          <w:fldChar w:fldCharType="end"/>
        </w:r>
      </w:hyperlink>
    </w:p>
    <w:p w14:paraId="56ECE13D" w14:textId="199A6BAF"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81" w:history="1">
        <w:r w:rsidR="00A5593D" w:rsidRPr="002C32ED">
          <w:rPr>
            <w:rStyle w:val="Hyperlink"/>
            <w:rFonts w:eastAsia="Arial Narrow"/>
            <w:noProof/>
          </w:rPr>
          <w:t>Figure 6. Caption Settings</w:t>
        </w:r>
        <w:r w:rsidR="00A5593D">
          <w:rPr>
            <w:noProof/>
            <w:webHidden/>
          </w:rPr>
          <w:tab/>
        </w:r>
        <w:r w:rsidR="00A5593D">
          <w:rPr>
            <w:noProof/>
            <w:webHidden/>
          </w:rPr>
          <w:fldChar w:fldCharType="begin"/>
        </w:r>
        <w:r w:rsidR="00A5593D">
          <w:rPr>
            <w:noProof/>
            <w:webHidden/>
          </w:rPr>
          <w:instrText xml:space="preserve"> PAGEREF _Toc43826681 \h </w:instrText>
        </w:r>
        <w:r w:rsidR="00A5593D">
          <w:rPr>
            <w:noProof/>
            <w:webHidden/>
          </w:rPr>
        </w:r>
        <w:r w:rsidR="00A5593D">
          <w:rPr>
            <w:noProof/>
            <w:webHidden/>
          </w:rPr>
          <w:fldChar w:fldCharType="separate"/>
        </w:r>
        <w:r w:rsidR="00A5593D">
          <w:rPr>
            <w:noProof/>
            <w:webHidden/>
          </w:rPr>
          <w:t>15</w:t>
        </w:r>
        <w:r w:rsidR="00A5593D">
          <w:rPr>
            <w:noProof/>
            <w:webHidden/>
          </w:rPr>
          <w:fldChar w:fldCharType="end"/>
        </w:r>
      </w:hyperlink>
    </w:p>
    <w:p w14:paraId="5889CF74" w14:textId="6DA18302"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82" w:history="1">
        <w:r w:rsidR="00A5593D" w:rsidRPr="002C32ED">
          <w:rPr>
            <w:rStyle w:val="Hyperlink"/>
            <w:noProof/>
          </w:rPr>
          <w:t>Figure 7. Screenshot of Agent Option for Multi-Party Call</w:t>
        </w:r>
        <w:r w:rsidR="00A5593D">
          <w:rPr>
            <w:noProof/>
            <w:webHidden/>
          </w:rPr>
          <w:tab/>
        </w:r>
        <w:r w:rsidR="00A5593D">
          <w:rPr>
            <w:noProof/>
            <w:webHidden/>
          </w:rPr>
          <w:fldChar w:fldCharType="begin"/>
        </w:r>
        <w:r w:rsidR="00A5593D">
          <w:rPr>
            <w:noProof/>
            <w:webHidden/>
          </w:rPr>
          <w:instrText xml:space="preserve"> PAGEREF _Toc43826682 \h </w:instrText>
        </w:r>
        <w:r w:rsidR="00A5593D">
          <w:rPr>
            <w:noProof/>
            <w:webHidden/>
          </w:rPr>
        </w:r>
        <w:r w:rsidR="00A5593D">
          <w:rPr>
            <w:noProof/>
            <w:webHidden/>
          </w:rPr>
          <w:fldChar w:fldCharType="separate"/>
        </w:r>
        <w:r w:rsidR="00A5593D">
          <w:rPr>
            <w:noProof/>
            <w:webHidden/>
          </w:rPr>
          <w:t>16</w:t>
        </w:r>
        <w:r w:rsidR="00A5593D">
          <w:rPr>
            <w:noProof/>
            <w:webHidden/>
          </w:rPr>
          <w:fldChar w:fldCharType="end"/>
        </w:r>
      </w:hyperlink>
    </w:p>
    <w:p w14:paraId="39E87D5E" w14:textId="1347ADCC"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83" w:history="1">
        <w:r w:rsidR="00A5593D" w:rsidRPr="002C32ED">
          <w:rPr>
            <w:rStyle w:val="Hyperlink"/>
            <w:noProof/>
          </w:rPr>
          <w:t>Figure 8. Screenshot of an Agent Multi-Party Call</w:t>
        </w:r>
        <w:r w:rsidR="00A5593D">
          <w:rPr>
            <w:noProof/>
            <w:webHidden/>
          </w:rPr>
          <w:tab/>
        </w:r>
        <w:r w:rsidR="00A5593D">
          <w:rPr>
            <w:noProof/>
            <w:webHidden/>
          </w:rPr>
          <w:fldChar w:fldCharType="begin"/>
        </w:r>
        <w:r w:rsidR="00A5593D">
          <w:rPr>
            <w:noProof/>
            <w:webHidden/>
          </w:rPr>
          <w:instrText xml:space="preserve"> PAGEREF _Toc43826683 \h </w:instrText>
        </w:r>
        <w:r w:rsidR="00A5593D">
          <w:rPr>
            <w:noProof/>
            <w:webHidden/>
          </w:rPr>
        </w:r>
        <w:r w:rsidR="00A5593D">
          <w:rPr>
            <w:noProof/>
            <w:webHidden/>
          </w:rPr>
          <w:fldChar w:fldCharType="separate"/>
        </w:r>
        <w:r w:rsidR="00A5593D">
          <w:rPr>
            <w:noProof/>
            <w:webHidden/>
          </w:rPr>
          <w:t>16</w:t>
        </w:r>
        <w:r w:rsidR="00A5593D">
          <w:rPr>
            <w:noProof/>
            <w:webHidden/>
          </w:rPr>
          <w:fldChar w:fldCharType="end"/>
        </w:r>
      </w:hyperlink>
    </w:p>
    <w:p w14:paraId="271E4C07" w14:textId="0D462784"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84" w:history="1">
        <w:r w:rsidR="00A5593D" w:rsidRPr="002C32ED">
          <w:rPr>
            <w:rStyle w:val="Hyperlink"/>
            <w:noProof/>
          </w:rPr>
          <w:t>Figure 9. Screenshot of an Agent Screenshare Option</w:t>
        </w:r>
        <w:r w:rsidR="00A5593D">
          <w:rPr>
            <w:noProof/>
            <w:webHidden/>
          </w:rPr>
          <w:tab/>
        </w:r>
        <w:r w:rsidR="00A5593D">
          <w:rPr>
            <w:noProof/>
            <w:webHidden/>
          </w:rPr>
          <w:fldChar w:fldCharType="begin"/>
        </w:r>
        <w:r w:rsidR="00A5593D">
          <w:rPr>
            <w:noProof/>
            <w:webHidden/>
          </w:rPr>
          <w:instrText xml:space="preserve"> PAGEREF _Toc43826684 \h </w:instrText>
        </w:r>
        <w:r w:rsidR="00A5593D">
          <w:rPr>
            <w:noProof/>
            <w:webHidden/>
          </w:rPr>
        </w:r>
        <w:r w:rsidR="00A5593D">
          <w:rPr>
            <w:noProof/>
            <w:webHidden/>
          </w:rPr>
          <w:fldChar w:fldCharType="separate"/>
        </w:r>
        <w:r w:rsidR="00A5593D">
          <w:rPr>
            <w:noProof/>
            <w:webHidden/>
          </w:rPr>
          <w:t>17</w:t>
        </w:r>
        <w:r w:rsidR="00A5593D">
          <w:rPr>
            <w:noProof/>
            <w:webHidden/>
          </w:rPr>
          <w:fldChar w:fldCharType="end"/>
        </w:r>
      </w:hyperlink>
    </w:p>
    <w:p w14:paraId="505769F4" w14:textId="1FCA0B4C"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85" w:history="1">
        <w:r w:rsidR="00A5593D" w:rsidRPr="002C32ED">
          <w:rPr>
            <w:rStyle w:val="Hyperlink"/>
            <w:noProof/>
          </w:rPr>
          <w:t>Figure 10. Screenshot of Agent Screen Sharing</w:t>
        </w:r>
        <w:r w:rsidR="00A5593D">
          <w:rPr>
            <w:noProof/>
            <w:webHidden/>
          </w:rPr>
          <w:tab/>
        </w:r>
        <w:r w:rsidR="00A5593D">
          <w:rPr>
            <w:noProof/>
            <w:webHidden/>
          </w:rPr>
          <w:fldChar w:fldCharType="begin"/>
        </w:r>
        <w:r w:rsidR="00A5593D">
          <w:rPr>
            <w:noProof/>
            <w:webHidden/>
          </w:rPr>
          <w:instrText xml:space="preserve"> PAGEREF _Toc43826685 \h </w:instrText>
        </w:r>
        <w:r w:rsidR="00A5593D">
          <w:rPr>
            <w:noProof/>
            <w:webHidden/>
          </w:rPr>
        </w:r>
        <w:r w:rsidR="00A5593D">
          <w:rPr>
            <w:noProof/>
            <w:webHidden/>
          </w:rPr>
          <w:fldChar w:fldCharType="separate"/>
        </w:r>
        <w:r w:rsidR="00A5593D">
          <w:rPr>
            <w:noProof/>
            <w:webHidden/>
          </w:rPr>
          <w:t>17</w:t>
        </w:r>
        <w:r w:rsidR="00A5593D">
          <w:rPr>
            <w:noProof/>
            <w:webHidden/>
          </w:rPr>
          <w:fldChar w:fldCharType="end"/>
        </w:r>
      </w:hyperlink>
    </w:p>
    <w:p w14:paraId="4488A56F" w14:textId="5B916280"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86" w:history="1">
        <w:r w:rsidR="00A5593D" w:rsidRPr="002C32ED">
          <w:rPr>
            <w:rStyle w:val="Hyperlink"/>
            <w:noProof/>
          </w:rPr>
          <w:t>Figure 11. Screenshot of Agent Sending Files</w:t>
        </w:r>
        <w:r w:rsidR="00A5593D">
          <w:rPr>
            <w:noProof/>
            <w:webHidden/>
          </w:rPr>
          <w:tab/>
        </w:r>
        <w:r w:rsidR="00A5593D">
          <w:rPr>
            <w:noProof/>
            <w:webHidden/>
          </w:rPr>
          <w:fldChar w:fldCharType="begin"/>
        </w:r>
        <w:r w:rsidR="00A5593D">
          <w:rPr>
            <w:noProof/>
            <w:webHidden/>
          </w:rPr>
          <w:instrText xml:space="preserve"> PAGEREF _Toc43826686 \h </w:instrText>
        </w:r>
        <w:r w:rsidR="00A5593D">
          <w:rPr>
            <w:noProof/>
            <w:webHidden/>
          </w:rPr>
        </w:r>
        <w:r w:rsidR="00A5593D">
          <w:rPr>
            <w:noProof/>
            <w:webHidden/>
          </w:rPr>
          <w:fldChar w:fldCharType="separate"/>
        </w:r>
        <w:r w:rsidR="00A5593D">
          <w:rPr>
            <w:noProof/>
            <w:webHidden/>
          </w:rPr>
          <w:t>18</w:t>
        </w:r>
        <w:r w:rsidR="00A5593D">
          <w:rPr>
            <w:noProof/>
            <w:webHidden/>
          </w:rPr>
          <w:fldChar w:fldCharType="end"/>
        </w:r>
      </w:hyperlink>
    </w:p>
    <w:p w14:paraId="493F6D76" w14:textId="517E4BC8"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87" w:history="1">
        <w:r w:rsidR="00A5593D" w:rsidRPr="002C32ED">
          <w:rPr>
            <w:rStyle w:val="Hyperlink"/>
            <w:noProof/>
          </w:rPr>
          <w:t>Figure 12. Screenshot of Agent Selecting Download File Option</w:t>
        </w:r>
        <w:r w:rsidR="00A5593D">
          <w:rPr>
            <w:noProof/>
            <w:webHidden/>
          </w:rPr>
          <w:tab/>
        </w:r>
        <w:r w:rsidR="00A5593D">
          <w:rPr>
            <w:noProof/>
            <w:webHidden/>
          </w:rPr>
          <w:fldChar w:fldCharType="begin"/>
        </w:r>
        <w:r w:rsidR="00A5593D">
          <w:rPr>
            <w:noProof/>
            <w:webHidden/>
          </w:rPr>
          <w:instrText xml:space="preserve"> PAGEREF _Toc43826687 \h </w:instrText>
        </w:r>
        <w:r w:rsidR="00A5593D">
          <w:rPr>
            <w:noProof/>
            <w:webHidden/>
          </w:rPr>
        </w:r>
        <w:r w:rsidR="00A5593D">
          <w:rPr>
            <w:noProof/>
            <w:webHidden/>
          </w:rPr>
          <w:fldChar w:fldCharType="separate"/>
        </w:r>
        <w:r w:rsidR="00A5593D">
          <w:rPr>
            <w:noProof/>
            <w:webHidden/>
          </w:rPr>
          <w:t>19</w:t>
        </w:r>
        <w:r w:rsidR="00A5593D">
          <w:rPr>
            <w:noProof/>
            <w:webHidden/>
          </w:rPr>
          <w:fldChar w:fldCharType="end"/>
        </w:r>
      </w:hyperlink>
    </w:p>
    <w:p w14:paraId="2157356A" w14:textId="5C41635B"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88" w:history="1">
        <w:r w:rsidR="00A5593D" w:rsidRPr="002C32ED">
          <w:rPr>
            <w:rStyle w:val="Hyperlink"/>
            <w:noProof/>
          </w:rPr>
          <w:t>Figure 13. Screenshot of Agent Download File Option</w:t>
        </w:r>
        <w:r w:rsidR="00A5593D">
          <w:rPr>
            <w:noProof/>
            <w:webHidden/>
          </w:rPr>
          <w:tab/>
        </w:r>
        <w:r w:rsidR="00A5593D">
          <w:rPr>
            <w:noProof/>
            <w:webHidden/>
          </w:rPr>
          <w:fldChar w:fldCharType="begin"/>
        </w:r>
        <w:r w:rsidR="00A5593D">
          <w:rPr>
            <w:noProof/>
            <w:webHidden/>
          </w:rPr>
          <w:instrText xml:space="preserve"> PAGEREF _Toc43826688 \h </w:instrText>
        </w:r>
        <w:r w:rsidR="00A5593D">
          <w:rPr>
            <w:noProof/>
            <w:webHidden/>
          </w:rPr>
        </w:r>
        <w:r w:rsidR="00A5593D">
          <w:rPr>
            <w:noProof/>
            <w:webHidden/>
          </w:rPr>
          <w:fldChar w:fldCharType="separate"/>
        </w:r>
        <w:r w:rsidR="00A5593D">
          <w:rPr>
            <w:noProof/>
            <w:webHidden/>
          </w:rPr>
          <w:t>19</w:t>
        </w:r>
        <w:r w:rsidR="00A5593D">
          <w:rPr>
            <w:noProof/>
            <w:webHidden/>
          </w:rPr>
          <w:fldChar w:fldCharType="end"/>
        </w:r>
      </w:hyperlink>
    </w:p>
    <w:p w14:paraId="29A8EC6A" w14:textId="5839C54C"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89" w:history="1">
        <w:r w:rsidR="00A5593D" w:rsidRPr="002C32ED">
          <w:rPr>
            <w:rStyle w:val="Hyperlink"/>
            <w:noProof/>
          </w:rPr>
          <w:t>Figure 14. Screenshot of Agent Right Panel</w:t>
        </w:r>
        <w:r w:rsidR="00A5593D">
          <w:rPr>
            <w:noProof/>
            <w:webHidden/>
          </w:rPr>
          <w:tab/>
        </w:r>
        <w:r w:rsidR="00A5593D">
          <w:rPr>
            <w:noProof/>
            <w:webHidden/>
          </w:rPr>
          <w:fldChar w:fldCharType="begin"/>
        </w:r>
        <w:r w:rsidR="00A5593D">
          <w:rPr>
            <w:noProof/>
            <w:webHidden/>
          </w:rPr>
          <w:instrText xml:space="preserve"> PAGEREF _Toc43826689 \h </w:instrText>
        </w:r>
        <w:r w:rsidR="00A5593D">
          <w:rPr>
            <w:noProof/>
            <w:webHidden/>
          </w:rPr>
        </w:r>
        <w:r w:rsidR="00A5593D">
          <w:rPr>
            <w:noProof/>
            <w:webHidden/>
          </w:rPr>
          <w:fldChar w:fldCharType="separate"/>
        </w:r>
        <w:r w:rsidR="00A5593D">
          <w:rPr>
            <w:noProof/>
            <w:webHidden/>
          </w:rPr>
          <w:t>20</w:t>
        </w:r>
        <w:r w:rsidR="00A5593D">
          <w:rPr>
            <w:noProof/>
            <w:webHidden/>
          </w:rPr>
          <w:fldChar w:fldCharType="end"/>
        </w:r>
      </w:hyperlink>
    </w:p>
    <w:p w14:paraId="50826E3B" w14:textId="2381E799"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90" w:history="1">
        <w:r w:rsidR="00A5593D" w:rsidRPr="002C32ED">
          <w:rPr>
            <w:rStyle w:val="Hyperlink"/>
            <w:noProof/>
          </w:rPr>
          <w:t>Figure 15. Screenshot of Agent Status</w:t>
        </w:r>
        <w:r w:rsidR="00A5593D">
          <w:rPr>
            <w:noProof/>
            <w:webHidden/>
          </w:rPr>
          <w:tab/>
        </w:r>
        <w:r w:rsidR="00A5593D">
          <w:rPr>
            <w:noProof/>
            <w:webHidden/>
          </w:rPr>
          <w:fldChar w:fldCharType="begin"/>
        </w:r>
        <w:r w:rsidR="00A5593D">
          <w:rPr>
            <w:noProof/>
            <w:webHidden/>
          </w:rPr>
          <w:instrText xml:space="preserve"> PAGEREF _Toc43826690 \h </w:instrText>
        </w:r>
        <w:r w:rsidR="00A5593D">
          <w:rPr>
            <w:noProof/>
            <w:webHidden/>
          </w:rPr>
        </w:r>
        <w:r w:rsidR="00A5593D">
          <w:rPr>
            <w:noProof/>
            <w:webHidden/>
          </w:rPr>
          <w:fldChar w:fldCharType="separate"/>
        </w:r>
        <w:r w:rsidR="00A5593D">
          <w:rPr>
            <w:noProof/>
            <w:webHidden/>
          </w:rPr>
          <w:t>20</w:t>
        </w:r>
        <w:r w:rsidR="00A5593D">
          <w:rPr>
            <w:noProof/>
            <w:webHidden/>
          </w:rPr>
          <w:fldChar w:fldCharType="end"/>
        </w:r>
      </w:hyperlink>
    </w:p>
    <w:p w14:paraId="36CBB177" w14:textId="5BAE7C16"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91" w:history="1">
        <w:r w:rsidR="00A5593D" w:rsidRPr="002C32ED">
          <w:rPr>
            <w:rStyle w:val="Hyperlink"/>
            <w:noProof/>
          </w:rPr>
          <w:t>Figure 16. Screenshot of Agent Videomail Mailbox</w:t>
        </w:r>
        <w:r w:rsidR="00A5593D">
          <w:rPr>
            <w:noProof/>
            <w:webHidden/>
          </w:rPr>
          <w:tab/>
        </w:r>
        <w:r w:rsidR="00A5593D">
          <w:rPr>
            <w:noProof/>
            <w:webHidden/>
          </w:rPr>
          <w:fldChar w:fldCharType="begin"/>
        </w:r>
        <w:r w:rsidR="00A5593D">
          <w:rPr>
            <w:noProof/>
            <w:webHidden/>
          </w:rPr>
          <w:instrText xml:space="preserve"> PAGEREF _Toc43826691 \h </w:instrText>
        </w:r>
        <w:r w:rsidR="00A5593D">
          <w:rPr>
            <w:noProof/>
            <w:webHidden/>
          </w:rPr>
        </w:r>
        <w:r w:rsidR="00A5593D">
          <w:rPr>
            <w:noProof/>
            <w:webHidden/>
          </w:rPr>
          <w:fldChar w:fldCharType="separate"/>
        </w:r>
        <w:r w:rsidR="00A5593D">
          <w:rPr>
            <w:noProof/>
            <w:webHidden/>
          </w:rPr>
          <w:t>21</w:t>
        </w:r>
        <w:r w:rsidR="00A5593D">
          <w:rPr>
            <w:noProof/>
            <w:webHidden/>
          </w:rPr>
          <w:fldChar w:fldCharType="end"/>
        </w:r>
      </w:hyperlink>
    </w:p>
    <w:p w14:paraId="3F63E883" w14:textId="50EA982A"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92" w:history="1">
        <w:r w:rsidR="00A5593D" w:rsidRPr="002C32ED">
          <w:rPr>
            <w:rStyle w:val="Hyperlink"/>
            <w:noProof/>
          </w:rPr>
          <w:t>Figure 17. Screenshot of Videomail Playback</w:t>
        </w:r>
        <w:r w:rsidR="00A5593D">
          <w:rPr>
            <w:noProof/>
            <w:webHidden/>
          </w:rPr>
          <w:tab/>
        </w:r>
        <w:r w:rsidR="00A5593D">
          <w:rPr>
            <w:noProof/>
            <w:webHidden/>
          </w:rPr>
          <w:fldChar w:fldCharType="begin"/>
        </w:r>
        <w:r w:rsidR="00A5593D">
          <w:rPr>
            <w:noProof/>
            <w:webHidden/>
          </w:rPr>
          <w:instrText xml:space="preserve"> PAGEREF _Toc43826692 \h </w:instrText>
        </w:r>
        <w:r w:rsidR="00A5593D">
          <w:rPr>
            <w:noProof/>
            <w:webHidden/>
          </w:rPr>
        </w:r>
        <w:r w:rsidR="00A5593D">
          <w:rPr>
            <w:noProof/>
            <w:webHidden/>
          </w:rPr>
          <w:fldChar w:fldCharType="separate"/>
        </w:r>
        <w:r w:rsidR="00A5593D">
          <w:rPr>
            <w:noProof/>
            <w:webHidden/>
          </w:rPr>
          <w:t>22</w:t>
        </w:r>
        <w:r w:rsidR="00A5593D">
          <w:rPr>
            <w:noProof/>
            <w:webHidden/>
          </w:rPr>
          <w:fldChar w:fldCharType="end"/>
        </w:r>
      </w:hyperlink>
    </w:p>
    <w:p w14:paraId="76DBD1F6" w14:textId="14558BFA"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93" w:history="1">
        <w:r w:rsidR="00A5593D" w:rsidRPr="002C32ED">
          <w:rPr>
            <w:rStyle w:val="Hyperlink"/>
            <w:noProof/>
          </w:rPr>
          <w:t>Figure 18. Screenshot of Full Screen Video Mode</w:t>
        </w:r>
        <w:r w:rsidR="00A5593D">
          <w:rPr>
            <w:noProof/>
            <w:webHidden/>
          </w:rPr>
          <w:tab/>
        </w:r>
        <w:r w:rsidR="00A5593D">
          <w:rPr>
            <w:noProof/>
            <w:webHidden/>
          </w:rPr>
          <w:fldChar w:fldCharType="begin"/>
        </w:r>
        <w:r w:rsidR="00A5593D">
          <w:rPr>
            <w:noProof/>
            <w:webHidden/>
          </w:rPr>
          <w:instrText xml:space="preserve"> PAGEREF _Toc43826693 \h </w:instrText>
        </w:r>
        <w:r w:rsidR="00A5593D">
          <w:rPr>
            <w:noProof/>
            <w:webHidden/>
          </w:rPr>
        </w:r>
        <w:r w:rsidR="00A5593D">
          <w:rPr>
            <w:noProof/>
            <w:webHidden/>
          </w:rPr>
          <w:fldChar w:fldCharType="separate"/>
        </w:r>
        <w:r w:rsidR="00A5593D">
          <w:rPr>
            <w:noProof/>
            <w:webHidden/>
          </w:rPr>
          <w:t>23</w:t>
        </w:r>
        <w:r w:rsidR="00A5593D">
          <w:rPr>
            <w:noProof/>
            <w:webHidden/>
          </w:rPr>
          <w:fldChar w:fldCharType="end"/>
        </w:r>
      </w:hyperlink>
    </w:p>
    <w:p w14:paraId="6A12CB8B" w14:textId="64BCFA53"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94" w:history="1">
        <w:r w:rsidR="00A5593D" w:rsidRPr="002C32ED">
          <w:rPr>
            <w:rStyle w:val="Hyperlink"/>
            <w:noProof/>
          </w:rPr>
          <w:t>Figure 19.Screenshot of Sample Captioning on the Agent Portal</w:t>
        </w:r>
        <w:r w:rsidR="00A5593D">
          <w:rPr>
            <w:noProof/>
            <w:webHidden/>
          </w:rPr>
          <w:tab/>
        </w:r>
        <w:r w:rsidR="00A5593D">
          <w:rPr>
            <w:noProof/>
            <w:webHidden/>
          </w:rPr>
          <w:fldChar w:fldCharType="begin"/>
        </w:r>
        <w:r w:rsidR="00A5593D">
          <w:rPr>
            <w:noProof/>
            <w:webHidden/>
          </w:rPr>
          <w:instrText xml:space="preserve"> PAGEREF _Toc43826694 \h </w:instrText>
        </w:r>
        <w:r w:rsidR="00A5593D">
          <w:rPr>
            <w:noProof/>
            <w:webHidden/>
          </w:rPr>
        </w:r>
        <w:r w:rsidR="00A5593D">
          <w:rPr>
            <w:noProof/>
            <w:webHidden/>
          </w:rPr>
          <w:fldChar w:fldCharType="separate"/>
        </w:r>
        <w:r w:rsidR="00A5593D">
          <w:rPr>
            <w:noProof/>
            <w:webHidden/>
          </w:rPr>
          <w:t>23</w:t>
        </w:r>
        <w:r w:rsidR="00A5593D">
          <w:rPr>
            <w:noProof/>
            <w:webHidden/>
          </w:rPr>
          <w:fldChar w:fldCharType="end"/>
        </w:r>
      </w:hyperlink>
    </w:p>
    <w:p w14:paraId="6E177307" w14:textId="3E560252"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95" w:history="1">
        <w:r w:rsidR="00A5593D" w:rsidRPr="002C32ED">
          <w:rPr>
            <w:rStyle w:val="Hyperlink"/>
            <w:noProof/>
          </w:rPr>
          <w:t>Figure 20. Screenshot of User Chat Box</w:t>
        </w:r>
        <w:r w:rsidR="00A5593D">
          <w:rPr>
            <w:noProof/>
            <w:webHidden/>
          </w:rPr>
          <w:tab/>
        </w:r>
        <w:r w:rsidR="00A5593D">
          <w:rPr>
            <w:noProof/>
            <w:webHidden/>
          </w:rPr>
          <w:fldChar w:fldCharType="begin"/>
        </w:r>
        <w:r w:rsidR="00A5593D">
          <w:rPr>
            <w:noProof/>
            <w:webHidden/>
          </w:rPr>
          <w:instrText xml:space="preserve"> PAGEREF _Toc43826695 \h </w:instrText>
        </w:r>
        <w:r w:rsidR="00A5593D">
          <w:rPr>
            <w:noProof/>
            <w:webHidden/>
          </w:rPr>
        </w:r>
        <w:r w:rsidR="00A5593D">
          <w:rPr>
            <w:noProof/>
            <w:webHidden/>
          </w:rPr>
          <w:fldChar w:fldCharType="separate"/>
        </w:r>
        <w:r w:rsidR="00A5593D">
          <w:rPr>
            <w:noProof/>
            <w:webHidden/>
          </w:rPr>
          <w:t>24</w:t>
        </w:r>
        <w:r w:rsidR="00A5593D">
          <w:rPr>
            <w:noProof/>
            <w:webHidden/>
          </w:rPr>
          <w:fldChar w:fldCharType="end"/>
        </w:r>
      </w:hyperlink>
    </w:p>
    <w:p w14:paraId="14A4C417" w14:textId="0B2766B2"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96" w:history="1">
        <w:r w:rsidR="00A5593D" w:rsidRPr="002C32ED">
          <w:rPr>
            <w:rStyle w:val="Hyperlink"/>
            <w:noProof/>
          </w:rPr>
          <w:t>Figure 21. Screenshot of Call Duration and Assistance Button</w:t>
        </w:r>
        <w:r w:rsidR="00A5593D">
          <w:rPr>
            <w:noProof/>
            <w:webHidden/>
          </w:rPr>
          <w:tab/>
        </w:r>
        <w:r w:rsidR="00A5593D">
          <w:rPr>
            <w:noProof/>
            <w:webHidden/>
          </w:rPr>
          <w:fldChar w:fldCharType="begin"/>
        </w:r>
        <w:r w:rsidR="00A5593D">
          <w:rPr>
            <w:noProof/>
            <w:webHidden/>
          </w:rPr>
          <w:instrText xml:space="preserve"> PAGEREF _Toc43826696 \h </w:instrText>
        </w:r>
        <w:r w:rsidR="00A5593D">
          <w:rPr>
            <w:noProof/>
            <w:webHidden/>
          </w:rPr>
        </w:r>
        <w:r w:rsidR="00A5593D">
          <w:rPr>
            <w:noProof/>
            <w:webHidden/>
          </w:rPr>
          <w:fldChar w:fldCharType="separate"/>
        </w:r>
        <w:r w:rsidR="00A5593D">
          <w:rPr>
            <w:noProof/>
            <w:webHidden/>
          </w:rPr>
          <w:t>24</w:t>
        </w:r>
        <w:r w:rsidR="00A5593D">
          <w:rPr>
            <w:noProof/>
            <w:webHidden/>
          </w:rPr>
          <w:fldChar w:fldCharType="end"/>
        </w:r>
      </w:hyperlink>
    </w:p>
    <w:p w14:paraId="1003533E" w14:textId="3943F07A"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97" w:history="1">
        <w:r w:rsidR="00A5593D" w:rsidRPr="002C32ED">
          <w:rPr>
            <w:rStyle w:val="Hyperlink"/>
            <w:noProof/>
          </w:rPr>
          <w:t>Figure 22. Screenshot of Agent Profile</w:t>
        </w:r>
        <w:r w:rsidR="00A5593D">
          <w:rPr>
            <w:noProof/>
            <w:webHidden/>
          </w:rPr>
          <w:tab/>
        </w:r>
        <w:r w:rsidR="00A5593D">
          <w:rPr>
            <w:noProof/>
            <w:webHidden/>
          </w:rPr>
          <w:fldChar w:fldCharType="begin"/>
        </w:r>
        <w:r w:rsidR="00A5593D">
          <w:rPr>
            <w:noProof/>
            <w:webHidden/>
          </w:rPr>
          <w:instrText xml:space="preserve"> PAGEREF _Toc43826697 \h </w:instrText>
        </w:r>
        <w:r w:rsidR="00A5593D">
          <w:rPr>
            <w:noProof/>
            <w:webHidden/>
          </w:rPr>
        </w:r>
        <w:r w:rsidR="00A5593D">
          <w:rPr>
            <w:noProof/>
            <w:webHidden/>
          </w:rPr>
          <w:fldChar w:fldCharType="separate"/>
        </w:r>
        <w:r w:rsidR="00A5593D">
          <w:rPr>
            <w:noProof/>
            <w:webHidden/>
          </w:rPr>
          <w:t>25</w:t>
        </w:r>
        <w:r w:rsidR="00A5593D">
          <w:rPr>
            <w:noProof/>
            <w:webHidden/>
          </w:rPr>
          <w:fldChar w:fldCharType="end"/>
        </w:r>
      </w:hyperlink>
    </w:p>
    <w:p w14:paraId="6A9D1D6E" w14:textId="7C163165"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98" w:history="1">
        <w:r w:rsidR="00A5593D" w:rsidRPr="002C32ED">
          <w:rPr>
            <w:rStyle w:val="Hyperlink"/>
            <w:noProof/>
          </w:rPr>
          <w:t>Figure 23. Screenshot of VRS Information</w:t>
        </w:r>
        <w:r w:rsidR="00A5593D">
          <w:rPr>
            <w:noProof/>
            <w:webHidden/>
          </w:rPr>
          <w:tab/>
        </w:r>
        <w:r w:rsidR="00A5593D">
          <w:rPr>
            <w:noProof/>
            <w:webHidden/>
          </w:rPr>
          <w:fldChar w:fldCharType="begin"/>
        </w:r>
        <w:r w:rsidR="00A5593D">
          <w:rPr>
            <w:noProof/>
            <w:webHidden/>
          </w:rPr>
          <w:instrText xml:space="preserve"> PAGEREF _Toc43826698 \h </w:instrText>
        </w:r>
        <w:r w:rsidR="00A5593D">
          <w:rPr>
            <w:noProof/>
            <w:webHidden/>
          </w:rPr>
        </w:r>
        <w:r w:rsidR="00A5593D">
          <w:rPr>
            <w:noProof/>
            <w:webHidden/>
          </w:rPr>
          <w:fldChar w:fldCharType="separate"/>
        </w:r>
        <w:r w:rsidR="00A5593D">
          <w:rPr>
            <w:noProof/>
            <w:webHidden/>
          </w:rPr>
          <w:t>25</w:t>
        </w:r>
        <w:r w:rsidR="00A5593D">
          <w:rPr>
            <w:noProof/>
            <w:webHidden/>
          </w:rPr>
          <w:fldChar w:fldCharType="end"/>
        </w:r>
      </w:hyperlink>
    </w:p>
    <w:p w14:paraId="287EEFBC" w14:textId="055EC90D"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699" w:history="1">
        <w:r w:rsidR="00A5593D" w:rsidRPr="002C32ED">
          <w:rPr>
            <w:rStyle w:val="Hyperlink"/>
            <w:noProof/>
          </w:rPr>
          <w:t>Figure 24. Screenshot of Kuando Busylight™ Light Configuration Page</w:t>
        </w:r>
        <w:r w:rsidR="00A5593D">
          <w:rPr>
            <w:noProof/>
            <w:webHidden/>
          </w:rPr>
          <w:tab/>
        </w:r>
        <w:r w:rsidR="00A5593D">
          <w:rPr>
            <w:noProof/>
            <w:webHidden/>
          </w:rPr>
          <w:fldChar w:fldCharType="begin"/>
        </w:r>
        <w:r w:rsidR="00A5593D">
          <w:rPr>
            <w:noProof/>
            <w:webHidden/>
          </w:rPr>
          <w:instrText xml:space="preserve"> PAGEREF _Toc43826699 \h </w:instrText>
        </w:r>
        <w:r w:rsidR="00A5593D">
          <w:rPr>
            <w:noProof/>
            <w:webHidden/>
          </w:rPr>
        </w:r>
        <w:r w:rsidR="00A5593D">
          <w:rPr>
            <w:noProof/>
            <w:webHidden/>
          </w:rPr>
          <w:fldChar w:fldCharType="separate"/>
        </w:r>
        <w:r w:rsidR="00A5593D">
          <w:rPr>
            <w:noProof/>
            <w:webHidden/>
          </w:rPr>
          <w:t>27</w:t>
        </w:r>
        <w:r w:rsidR="00A5593D">
          <w:rPr>
            <w:noProof/>
            <w:webHidden/>
          </w:rPr>
          <w:fldChar w:fldCharType="end"/>
        </w:r>
      </w:hyperlink>
    </w:p>
    <w:p w14:paraId="28BFD2EB" w14:textId="034A3870"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00" w:history="1">
        <w:r w:rsidR="00A5593D" w:rsidRPr="002C32ED">
          <w:rPr>
            <w:rStyle w:val="Hyperlink"/>
            <w:noProof/>
          </w:rPr>
          <w:t>Figure 25. Screenshot of Kuando Busylight™ Default Color Scheme</w:t>
        </w:r>
        <w:r w:rsidR="00A5593D">
          <w:rPr>
            <w:noProof/>
            <w:webHidden/>
          </w:rPr>
          <w:tab/>
        </w:r>
        <w:r w:rsidR="00A5593D">
          <w:rPr>
            <w:noProof/>
            <w:webHidden/>
          </w:rPr>
          <w:fldChar w:fldCharType="begin"/>
        </w:r>
        <w:r w:rsidR="00A5593D">
          <w:rPr>
            <w:noProof/>
            <w:webHidden/>
          </w:rPr>
          <w:instrText xml:space="preserve"> PAGEREF _Toc43826700 \h </w:instrText>
        </w:r>
        <w:r w:rsidR="00A5593D">
          <w:rPr>
            <w:noProof/>
            <w:webHidden/>
          </w:rPr>
        </w:r>
        <w:r w:rsidR="00A5593D">
          <w:rPr>
            <w:noProof/>
            <w:webHidden/>
          </w:rPr>
          <w:fldChar w:fldCharType="separate"/>
        </w:r>
        <w:r w:rsidR="00A5593D">
          <w:rPr>
            <w:noProof/>
            <w:webHidden/>
          </w:rPr>
          <w:t>27</w:t>
        </w:r>
        <w:r w:rsidR="00A5593D">
          <w:rPr>
            <w:noProof/>
            <w:webHidden/>
          </w:rPr>
          <w:fldChar w:fldCharType="end"/>
        </w:r>
      </w:hyperlink>
    </w:p>
    <w:p w14:paraId="620B501E" w14:textId="45ACE197"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01" w:history="1">
        <w:r w:rsidR="00A5593D" w:rsidRPr="002C32ED">
          <w:rPr>
            <w:rStyle w:val="Hyperlink"/>
            <w:noProof/>
          </w:rPr>
          <w:t>Figure 26. Lightserver GUI</w:t>
        </w:r>
        <w:r w:rsidR="00A5593D">
          <w:rPr>
            <w:noProof/>
            <w:webHidden/>
          </w:rPr>
          <w:tab/>
        </w:r>
        <w:r w:rsidR="00A5593D">
          <w:rPr>
            <w:noProof/>
            <w:webHidden/>
          </w:rPr>
          <w:fldChar w:fldCharType="begin"/>
        </w:r>
        <w:r w:rsidR="00A5593D">
          <w:rPr>
            <w:noProof/>
            <w:webHidden/>
          </w:rPr>
          <w:instrText xml:space="preserve"> PAGEREF _Toc43826701 \h </w:instrText>
        </w:r>
        <w:r w:rsidR="00A5593D">
          <w:rPr>
            <w:noProof/>
            <w:webHidden/>
          </w:rPr>
        </w:r>
        <w:r w:rsidR="00A5593D">
          <w:rPr>
            <w:noProof/>
            <w:webHidden/>
          </w:rPr>
          <w:fldChar w:fldCharType="separate"/>
        </w:r>
        <w:r w:rsidR="00A5593D">
          <w:rPr>
            <w:noProof/>
            <w:webHidden/>
          </w:rPr>
          <w:t>28</w:t>
        </w:r>
        <w:r w:rsidR="00A5593D">
          <w:rPr>
            <w:noProof/>
            <w:webHidden/>
          </w:rPr>
          <w:fldChar w:fldCharType="end"/>
        </w:r>
      </w:hyperlink>
    </w:p>
    <w:p w14:paraId="670D8B6D" w14:textId="3821B2E4"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02" w:history="1">
        <w:r w:rsidR="00A5593D" w:rsidRPr="002C32ED">
          <w:rPr>
            <w:rStyle w:val="Hyperlink"/>
            <w:noProof/>
          </w:rPr>
          <w:t>Figure</w:t>
        </w:r>
        <w:r w:rsidR="00A5593D" w:rsidRPr="002C32ED">
          <w:rPr>
            <w:rStyle w:val="Hyperlink"/>
            <w:noProof/>
          </w:rPr>
          <w:t xml:space="preserve"> </w:t>
        </w:r>
        <w:r w:rsidR="00A5593D" w:rsidRPr="002C32ED">
          <w:rPr>
            <w:rStyle w:val="Hyperlink"/>
            <w:noProof/>
          </w:rPr>
          <w:t>27. Screenshot of Consumer Help Center</w:t>
        </w:r>
        <w:r w:rsidR="00A5593D">
          <w:rPr>
            <w:noProof/>
            <w:webHidden/>
          </w:rPr>
          <w:tab/>
        </w:r>
        <w:r w:rsidR="00A5593D">
          <w:rPr>
            <w:noProof/>
            <w:webHidden/>
          </w:rPr>
          <w:fldChar w:fldCharType="begin"/>
        </w:r>
        <w:r w:rsidR="00A5593D">
          <w:rPr>
            <w:noProof/>
            <w:webHidden/>
          </w:rPr>
          <w:instrText xml:space="preserve"> PAGEREF _Toc43826702 \h </w:instrText>
        </w:r>
        <w:r w:rsidR="00A5593D">
          <w:rPr>
            <w:noProof/>
            <w:webHidden/>
          </w:rPr>
        </w:r>
        <w:r w:rsidR="00A5593D">
          <w:rPr>
            <w:noProof/>
            <w:webHidden/>
          </w:rPr>
          <w:fldChar w:fldCharType="separate"/>
        </w:r>
        <w:r w:rsidR="00A5593D">
          <w:rPr>
            <w:noProof/>
            <w:webHidden/>
          </w:rPr>
          <w:t>29</w:t>
        </w:r>
        <w:r w:rsidR="00A5593D">
          <w:rPr>
            <w:noProof/>
            <w:webHidden/>
          </w:rPr>
          <w:fldChar w:fldCharType="end"/>
        </w:r>
      </w:hyperlink>
    </w:p>
    <w:p w14:paraId="0DAAD075" w14:textId="740AC536"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03" w:history="1">
        <w:r w:rsidR="00A5593D" w:rsidRPr="002C32ED">
          <w:rPr>
            <w:rStyle w:val="Hyperlink"/>
            <w:noProof/>
          </w:rPr>
          <w:t>Figure 28. Screenshot of Consumer Complaint Form</w:t>
        </w:r>
        <w:r w:rsidR="00A5593D">
          <w:rPr>
            <w:noProof/>
            <w:webHidden/>
          </w:rPr>
          <w:tab/>
        </w:r>
        <w:r w:rsidR="00A5593D">
          <w:rPr>
            <w:noProof/>
            <w:webHidden/>
          </w:rPr>
          <w:fldChar w:fldCharType="begin"/>
        </w:r>
        <w:r w:rsidR="00A5593D">
          <w:rPr>
            <w:noProof/>
            <w:webHidden/>
          </w:rPr>
          <w:instrText xml:space="preserve"> PAGEREF _Toc43826703 \h </w:instrText>
        </w:r>
        <w:r w:rsidR="00A5593D">
          <w:rPr>
            <w:noProof/>
            <w:webHidden/>
          </w:rPr>
        </w:r>
        <w:r w:rsidR="00A5593D">
          <w:rPr>
            <w:noProof/>
            <w:webHidden/>
          </w:rPr>
          <w:fldChar w:fldCharType="separate"/>
        </w:r>
        <w:r w:rsidR="00A5593D">
          <w:rPr>
            <w:noProof/>
            <w:webHidden/>
          </w:rPr>
          <w:t>29</w:t>
        </w:r>
        <w:r w:rsidR="00A5593D">
          <w:rPr>
            <w:noProof/>
            <w:webHidden/>
          </w:rPr>
          <w:fldChar w:fldCharType="end"/>
        </w:r>
      </w:hyperlink>
    </w:p>
    <w:p w14:paraId="6D0BD5A5" w14:textId="49F470AA"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04" w:history="1">
        <w:r w:rsidR="00A5593D" w:rsidRPr="002C32ED">
          <w:rPr>
            <w:rStyle w:val="Hyperlink"/>
            <w:noProof/>
          </w:rPr>
          <w:t>Figure 29. Screenshot of Video Chat Window</w:t>
        </w:r>
        <w:r w:rsidR="00A5593D">
          <w:rPr>
            <w:noProof/>
            <w:webHidden/>
          </w:rPr>
          <w:tab/>
        </w:r>
        <w:r w:rsidR="00A5593D">
          <w:rPr>
            <w:noProof/>
            <w:webHidden/>
          </w:rPr>
          <w:fldChar w:fldCharType="begin"/>
        </w:r>
        <w:r w:rsidR="00A5593D">
          <w:rPr>
            <w:noProof/>
            <w:webHidden/>
          </w:rPr>
          <w:instrText xml:space="preserve"> PAGEREF _Toc43826704 \h </w:instrText>
        </w:r>
        <w:r w:rsidR="00A5593D">
          <w:rPr>
            <w:noProof/>
            <w:webHidden/>
          </w:rPr>
        </w:r>
        <w:r w:rsidR="00A5593D">
          <w:rPr>
            <w:noProof/>
            <w:webHidden/>
          </w:rPr>
          <w:fldChar w:fldCharType="separate"/>
        </w:r>
        <w:r w:rsidR="00A5593D">
          <w:rPr>
            <w:noProof/>
            <w:webHidden/>
          </w:rPr>
          <w:t>30</w:t>
        </w:r>
        <w:r w:rsidR="00A5593D">
          <w:rPr>
            <w:noProof/>
            <w:webHidden/>
          </w:rPr>
          <w:fldChar w:fldCharType="end"/>
        </w:r>
      </w:hyperlink>
    </w:p>
    <w:p w14:paraId="7A0FFD2B" w14:textId="708E745D"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05" w:history="1">
        <w:r w:rsidR="00A5593D" w:rsidRPr="002C32ED">
          <w:rPr>
            <w:rStyle w:val="Hyperlink"/>
            <w:noProof/>
          </w:rPr>
          <w:t>Figure 30. Screenshot of Sample Captions on the Consumer Portal</w:t>
        </w:r>
        <w:r w:rsidR="00A5593D">
          <w:rPr>
            <w:noProof/>
            <w:webHidden/>
          </w:rPr>
          <w:tab/>
        </w:r>
        <w:r w:rsidR="00A5593D">
          <w:rPr>
            <w:noProof/>
            <w:webHidden/>
          </w:rPr>
          <w:fldChar w:fldCharType="begin"/>
        </w:r>
        <w:r w:rsidR="00A5593D">
          <w:rPr>
            <w:noProof/>
            <w:webHidden/>
          </w:rPr>
          <w:instrText xml:space="preserve"> PAGEREF _Toc43826705 \h </w:instrText>
        </w:r>
        <w:r w:rsidR="00A5593D">
          <w:rPr>
            <w:noProof/>
            <w:webHidden/>
          </w:rPr>
        </w:r>
        <w:r w:rsidR="00A5593D">
          <w:rPr>
            <w:noProof/>
            <w:webHidden/>
          </w:rPr>
          <w:fldChar w:fldCharType="separate"/>
        </w:r>
        <w:r w:rsidR="00A5593D">
          <w:rPr>
            <w:noProof/>
            <w:webHidden/>
          </w:rPr>
          <w:t>31</w:t>
        </w:r>
        <w:r w:rsidR="00A5593D">
          <w:rPr>
            <w:noProof/>
            <w:webHidden/>
          </w:rPr>
          <w:fldChar w:fldCharType="end"/>
        </w:r>
      </w:hyperlink>
    </w:p>
    <w:p w14:paraId="52705FEB" w14:textId="094D81CF"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06" w:history="1">
        <w:r w:rsidR="00A5593D" w:rsidRPr="002C32ED">
          <w:rPr>
            <w:rStyle w:val="Hyperlink"/>
            <w:noProof/>
          </w:rPr>
          <w:t>Figure 31. Screenshot of Real-Time Text Chat</w:t>
        </w:r>
        <w:r w:rsidR="00A5593D">
          <w:rPr>
            <w:noProof/>
            <w:webHidden/>
          </w:rPr>
          <w:tab/>
        </w:r>
        <w:r w:rsidR="00A5593D">
          <w:rPr>
            <w:noProof/>
            <w:webHidden/>
          </w:rPr>
          <w:fldChar w:fldCharType="begin"/>
        </w:r>
        <w:r w:rsidR="00A5593D">
          <w:rPr>
            <w:noProof/>
            <w:webHidden/>
          </w:rPr>
          <w:instrText xml:space="preserve"> PAGEREF _Toc43826706 \h </w:instrText>
        </w:r>
        <w:r w:rsidR="00A5593D">
          <w:rPr>
            <w:noProof/>
            <w:webHidden/>
          </w:rPr>
        </w:r>
        <w:r w:rsidR="00A5593D">
          <w:rPr>
            <w:noProof/>
            <w:webHidden/>
          </w:rPr>
          <w:fldChar w:fldCharType="separate"/>
        </w:r>
        <w:r w:rsidR="00A5593D">
          <w:rPr>
            <w:noProof/>
            <w:webHidden/>
          </w:rPr>
          <w:t>31</w:t>
        </w:r>
        <w:r w:rsidR="00A5593D">
          <w:rPr>
            <w:noProof/>
            <w:webHidden/>
          </w:rPr>
          <w:fldChar w:fldCharType="end"/>
        </w:r>
      </w:hyperlink>
    </w:p>
    <w:p w14:paraId="3C1C999B" w14:textId="6C070825"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07" w:history="1">
        <w:r w:rsidR="00A5593D" w:rsidRPr="002C32ED">
          <w:rPr>
            <w:rStyle w:val="Hyperlink"/>
            <w:noProof/>
          </w:rPr>
          <w:t>Figure 32. Screenshot of Ready to Record</w:t>
        </w:r>
        <w:r w:rsidR="00A5593D">
          <w:rPr>
            <w:noProof/>
            <w:webHidden/>
          </w:rPr>
          <w:tab/>
        </w:r>
        <w:r w:rsidR="00A5593D">
          <w:rPr>
            <w:noProof/>
            <w:webHidden/>
          </w:rPr>
          <w:fldChar w:fldCharType="begin"/>
        </w:r>
        <w:r w:rsidR="00A5593D">
          <w:rPr>
            <w:noProof/>
            <w:webHidden/>
          </w:rPr>
          <w:instrText xml:space="preserve"> PAGEREF _Toc43826707 \h </w:instrText>
        </w:r>
        <w:r w:rsidR="00A5593D">
          <w:rPr>
            <w:noProof/>
            <w:webHidden/>
          </w:rPr>
        </w:r>
        <w:r w:rsidR="00A5593D">
          <w:rPr>
            <w:noProof/>
            <w:webHidden/>
          </w:rPr>
          <w:fldChar w:fldCharType="separate"/>
        </w:r>
        <w:r w:rsidR="00A5593D">
          <w:rPr>
            <w:noProof/>
            <w:webHidden/>
          </w:rPr>
          <w:t>32</w:t>
        </w:r>
        <w:r w:rsidR="00A5593D">
          <w:rPr>
            <w:noProof/>
            <w:webHidden/>
          </w:rPr>
          <w:fldChar w:fldCharType="end"/>
        </w:r>
      </w:hyperlink>
    </w:p>
    <w:p w14:paraId="303DA3FB" w14:textId="1CF711B4"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08" w:history="1">
        <w:r w:rsidR="00A5593D" w:rsidRPr="002C32ED">
          <w:rPr>
            <w:rStyle w:val="Hyperlink"/>
            <w:noProof/>
          </w:rPr>
          <w:t>Figure 33. Screenshot of Videomail Recording in Progress</w:t>
        </w:r>
        <w:r w:rsidR="00A5593D">
          <w:rPr>
            <w:noProof/>
            <w:webHidden/>
          </w:rPr>
          <w:tab/>
        </w:r>
        <w:r w:rsidR="00A5593D">
          <w:rPr>
            <w:noProof/>
            <w:webHidden/>
          </w:rPr>
          <w:fldChar w:fldCharType="begin"/>
        </w:r>
        <w:r w:rsidR="00A5593D">
          <w:rPr>
            <w:noProof/>
            <w:webHidden/>
          </w:rPr>
          <w:instrText xml:space="preserve"> PAGEREF _Toc43826708 \h </w:instrText>
        </w:r>
        <w:r w:rsidR="00A5593D">
          <w:rPr>
            <w:noProof/>
            <w:webHidden/>
          </w:rPr>
        </w:r>
        <w:r w:rsidR="00A5593D">
          <w:rPr>
            <w:noProof/>
            <w:webHidden/>
          </w:rPr>
          <w:fldChar w:fldCharType="separate"/>
        </w:r>
        <w:r w:rsidR="00A5593D">
          <w:rPr>
            <w:noProof/>
            <w:webHidden/>
          </w:rPr>
          <w:t>33</w:t>
        </w:r>
        <w:r w:rsidR="00A5593D">
          <w:rPr>
            <w:noProof/>
            <w:webHidden/>
          </w:rPr>
          <w:fldChar w:fldCharType="end"/>
        </w:r>
      </w:hyperlink>
    </w:p>
    <w:p w14:paraId="47C89166" w14:textId="2A64E0A7"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09" w:history="1">
        <w:r w:rsidR="00A5593D" w:rsidRPr="002C32ED">
          <w:rPr>
            <w:rStyle w:val="Hyperlink"/>
            <w:noProof/>
          </w:rPr>
          <w:t>Figure 34. Screenshot of Consumer Screen Sharing</w:t>
        </w:r>
        <w:r w:rsidR="00A5593D">
          <w:rPr>
            <w:noProof/>
            <w:webHidden/>
          </w:rPr>
          <w:tab/>
        </w:r>
        <w:r w:rsidR="00A5593D">
          <w:rPr>
            <w:noProof/>
            <w:webHidden/>
          </w:rPr>
          <w:fldChar w:fldCharType="begin"/>
        </w:r>
        <w:r w:rsidR="00A5593D">
          <w:rPr>
            <w:noProof/>
            <w:webHidden/>
          </w:rPr>
          <w:instrText xml:space="preserve"> PAGEREF _Toc43826709 \h </w:instrText>
        </w:r>
        <w:r w:rsidR="00A5593D">
          <w:rPr>
            <w:noProof/>
            <w:webHidden/>
          </w:rPr>
        </w:r>
        <w:r w:rsidR="00A5593D">
          <w:rPr>
            <w:noProof/>
            <w:webHidden/>
          </w:rPr>
          <w:fldChar w:fldCharType="separate"/>
        </w:r>
        <w:r w:rsidR="00A5593D">
          <w:rPr>
            <w:noProof/>
            <w:webHidden/>
          </w:rPr>
          <w:t>34</w:t>
        </w:r>
        <w:r w:rsidR="00A5593D">
          <w:rPr>
            <w:noProof/>
            <w:webHidden/>
          </w:rPr>
          <w:fldChar w:fldCharType="end"/>
        </w:r>
      </w:hyperlink>
    </w:p>
    <w:p w14:paraId="747EDF40" w14:textId="272426BB"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10" w:history="1">
        <w:r w:rsidR="00A5593D" w:rsidRPr="002C32ED">
          <w:rPr>
            <w:rStyle w:val="Hyperlink"/>
            <w:noProof/>
          </w:rPr>
          <w:t>Figure 35. Screenshot of Consumer Sending Files</w:t>
        </w:r>
        <w:r w:rsidR="00A5593D">
          <w:rPr>
            <w:noProof/>
            <w:webHidden/>
          </w:rPr>
          <w:tab/>
        </w:r>
        <w:r w:rsidR="00A5593D">
          <w:rPr>
            <w:noProof/>
            <w:webHidden/>
          </w:rPr>
          <w:fldChar w:fldCharType="begin"/>
        </w:r>
        <w:r w:rsidR="00A5593D">
          <w:rPr>
            <w:noProof/>
            <w:webHidden/>
          </w:rPr>
          <w:instrText xml:space="preserve"> PAGEREF _Toc43826710 \h </w:instrText>
        </w:r>
        <w:r w:rsidR="00A5593D">
          <w:rPr>
            <w:noProof/>
            <w:webHidden/>
          </w:rPr>
        </w:r>
        <w:r w:rsidR="00A5593D">
          <w:rPr>
            <w:noProof/>
            <w:webHidden/>
          </w:rPr>
          <w:fldChar w:fldCharType="separate"/>
        </w:r>
        <w:r w:rsidR="00A5593D">
          <w:rPr>
            <w:noProof/>
            <w:webHidden/>
          </w:rPr>
          <w:t>34</w:t>
        </w:r>
        <w:r w:rsidR="00A5593D">
          <w:rPr>
            <w:noProof/>
            <w:webHidden/>
          </w:rPr>
          <w:fldChar w:fldCharType="end"/>
        </w:r>
      </w:hyperlink>
    </w:p>
    <w:p w14:paraId="42479B5A" w14:textId="5EDD656E"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11" w:history="1">
        <w:r w:rsidR="00A5593D" w:rsidRPr="002C32ED">
          <w:rPr>
            <w:rStyle w:val="Hyperlink"/>
            <w:noProof/>
          </w:rPr>
          <w:t>Figure 36. Screenshot of Consumer Downloading Files</w:t>
        </w:r>
        <w:r w:rsidR="00A5593D">
          <w:rPr>
            <w:noProof/>
            <w:webHidden/>
          </w:rPr>
          <w:tab/>
        </w:r>
        <w:r w:rsidR="00A5593D">
          <w:rPr>
            <w:noProof/>
            <w:webHidden/>
          </w:rPr>
          <w:fldChar w:fldCharType="begin"/>
        </w:r>
        <w:r w:rsidR="00A5593D">
          <w:rPr>
            <w:noProof/>
            <w:webHidden/>
          </w:rPr>
          <w:instrText xml:space="preserve"> PAGEREF _Toc43826711 \h </w:instrText>
        </w:r>
        <w:r w:rsidR="00A5593D">
          <w:rPr>
            <w:noProof/>
            <w:webHidden/>
          </w:rPr>
        </w:r>
        <w:r w:rsidR="00A5593D">
          <w:rPr>
            <w:noProof/>
            <w:webHidden/>
          </w:rPr>
          <w:fldChar w:fldCharType="separate"/>
        </w:r>
        <w:r w:rsidR="00A5593D">
          <w:rPr>
            <w:noProof/>
            <w:webHidden/>
          </w:rPr>
          <w:t>35</w:t>
        </w:r>
        <w:r w:rsidR="00A5593D">
          <w:rPr>
            <w:noProof/>
            <w:webHidden/>
          </w:rPr>
          <w:fldChar w:fldCharType="end"/>
        </w:r>
      </w:hyperlink>
    </w:p>
    <w:p w14:paraId="501FA456" w14:textId="21589D80"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12" w:history="1">
        <w:r w:rsidR="00A5593D" w:rsidRPr="002C32ED">
          <w:rPr>
            <w:rStyle w:val="Hyperlink"/>
            <w:noProof/>
          </w:rPr>
          <w:t>Figure 37. Screenshot of Management Dashboard</w:t>
        </w:r>
        <w:r w:rsidR="00A5593D">
          <w:rPr>
            <w:noProof/>
            <w:webHidden/>
          </w:rPr>
          <w:tab/>
        </w:r>
        <w:r w:rsidR="00A5593D">
          <w:rPr>
            <w:noProof/>
            <w:webHidden/>
          </w:rPr>
          <w:fldChar w:fldCharType="begin"/>
        </w:r>
        <w:r w:rsidR="00A5593D">
          <w:rPr>
            <w:noProof/>
            <w:webHidden/>
          </w:rPr>
          <w:instrText xml:space="preserve"> PAGEREF _Toc43826712 \h </w:instrText>
        </w:r>
        <w:r w:rsidR="00A5593D">
          <w:rPr>
            <w:noProof/>
            <w:webHidden/>
          </w:rPr>
        </w:r>
        <w:r w:rsidR="00A5593D">
          <w:rPr>
            <w:noProof/>
            <w:webHidden/>
          </w:rPr>
          <w:fldChar w:fldCharType="separate"/>
        </w:r>
        <w:r w:rsidR="00A5593D">
          <w:rPr>
            <w:noProof/>
            <w:webHidden/>
          </w:rPr>
          <w:t>36</w:t>
        </w:r>
        <w:r w:rsidR="00A5593D">
          <w:rPr>
            <w:noProof/>
            <w:webHidden/>
          </w:rPr>
          <w:fldChar w:fldCharType="end"/>
        </w:r>
      </w:hyperlink>
    </w:p>
    <w:p w14:paraId="68F04C82" w14:textId="031762DB"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13" w:history="1">
        <w:r w:rsidR="00A5593D" w:rsidRPr="002C32ED">
          <w:rPr>
            <w:rStyle w:val="Hyperlink"/>
            <w:noProof/>
          </w:rPr>
          <w:t>Figure 38. Screenshot of Call Detail Record</w:t>
        </w:r>
        <w:r w:rsidR="00A5593D">
          <w:rPr>
            <w:noProof/>
            <w:webHidden/>
          </w:rPr>
          <w:tab/>
        </w:r>
        <w:r w:rsidR="00A5593D">
          <w:rPr>
            <w:noProof/>
            <w:webHidden/>
          </w:rPr>
          <w:fldChar w:fldCharType="begin"/>
        </w:r>
        <w:r w:rsidR="00A5593D">
          <w:rPr>
            <w:noProof/>
            <w:webHidden/>
          </w:rPr>
          <w:instrText xml:space="preserve"> PAGEREF _Toc43826713 \h </w:instrText>
        </w:r>
        <w:r w:rsidR="00A5593D">
          <w:rPr>
            <w:noProof/>
            <w:webHidden/>
          </w:rPr>
        </w:r>
        <w:r w:rsidR="00A5593D">
          <w:rPr>
            <w:noProof/>
            <w:webHidden/>
          </w:rPr>
          <w:fldChar w:fldCharType="separate"/>
        </w:r>
        <w:r w:rsidR="00A5593D">
          <w:rPr>
            <w:noProof/>
            <w:webHidden/>
          </w:rPr>
          <w:t>37</w:t>
        </w:r>
        <w:r w:rsidR="00A5593D">
          <w:rPr>
            <w:noProof/>
            <w:webHidden/>
          </w:rPr>
          <w:fldChar w:fldCharType="end"/>
        </w:r>
      </w:hyperlink>
    </w:p>
    <w:p w14:paraId="65B40C30" w14:textId="380C5DA3"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14" w:history="1">
        <w:r w:rsidR="00A5593D" w:rsidRPr="002C32ED">
          <w:rPr>
            <w:rStyle w:val="Hyperlink"/>
            <w:noProof/>
          </w:rPr>
          <w:t>Figure 39. Screenshot of Videomail Dashboard</w:t>
        </w:r>
        <w:r w:rsidR="00A5593D">
          <w:rPr>
            <w:noProof/>
            <w:webHidden/>
          </w:rPr>
          <w:tab/>
        </w:r>
        <w:r w:rsidR="00A5593D">
          <w:rPr>
            <w:noProof/>
            <w:webHidden/>
          </w:rPr>
          <w:fldChar w:fldCharType="begin"/>
        </w:r>
        <w:r w:rsidR="00A5593D">
          <w:rPr>
            <w:noProof/>
            <w:webHidden/>
          </w:rPr>
          <w:instrText xml:space="preserve"> PAGEREF _Toc43826714 \h </w:instrText>
        </w:r>
        <w:r w:rsidR="00A5593D">
          <w:rPr>
            <w:noProof/>
            <w:webHidden/>
          </w:rPr>
        </w:r>
        <w:r w:rsidR="00A5593D">
          <w:rPr>
            <w:noProof/>
            <w:webHidden/>
          </w:rPr>
          <w:fldChar w:fldCharType="separate"/>
        </w:r>
        <w:r w:rsidR="00A5593D">
          <w:rPr>
            <w:noProof/>
            <w:webHidden/>
          </w:rPr>
          <w:t>39</w:t>
        </w:r>
        <w:r w:rsidR="00A5593D">
          <w:rPr>
            <w:noProof/>
            <w:webHidden/>
          </w:rPr>
          <w:fldChar w:fldCharType="end"/>
        </w:r>
      </w:hyperlink>
    </w:p>
    <w:p w14:paraId="47447C08" w14:textId="222591FD"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15" w:history="1">
        <w:r w:rsidR="00A5593D" w:rsidRPr="002C32ED">
          <w:rPr>
            <w:rStyle w:val="Hyperlink"/>
            <w:noProof/>
          </w:rPr>
          <w:t>Figure 40. Screenshot of Hours of Operation Page</w:t>
        </w:r>
        <w:r w:rsidR="00A5593D">
          <w:rPr>
            <w:noProof/>
            <w:webHidden/>
          </w:rPr>
          <w:tab/>
        </w:r>
        <w:r w:rsidR="00A5593D">
          <w:rPr>
            <w:noProof/>
            <w:webHidden/>
          </w:rPr>
          <w:fldChar w:fldCharType="begin"/>
        </w:r>
        <w:r w:rsidR="00A5593D">
          <w:rPr>
            <w:noProof/>
            <w:webHidden/>
          </w:rPr>
          <w:instrText xml:space="preserve"> PAGEREF _Toc43826715 \h </w:instrText>
        </w:r>
        <w:r w:rsidR="00A5593D">
          <w:rPr>
            <w:noProof/>
            <w:webHidden/>
          </w:rPr>
        </w:r>
        <w:r w:rsidR="00A5593D">
          <w:rPr>
            <w:noProof/>
            <w:webHidden/>
          </w:rPr>
          <w:fldChar w:fldCharType="separate"/>
        </w:r>
        <w:r w:rsidR="00A5593D">
          <w:rPr>
            <w:noProof/>
            <w:webHidden/>
          </w:rPr>
          <w:t>40</w:t>
        </w:r>
        <w:r w:rsidR="00A5593D">
          <w:rPr>
            <w:noProof/>
            <w:webHidden/>
          </w:rPr>
          <w:fldChar w:fldCharType="end"/>
        </w:r>
      </w:hyperlink>
    </w:p>
    <w:p w14:paraId="29571CA5" w14:textId="11718EFE"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16" w:history="1">
        <w:r w:rsidR="00A5593D" w:rsidRPr="002C32ED">
          <w:rPr>
            <w:rStyle w:val="Hyperlink"/>
            <w:noProof/>
          </w:rPr>
          <w:t>Figure 41. Screenshot of Agent Management Page</w:t>
        </w:r>
        <w:r w:rsidR="00A5593D">
          <w:rPr>
            <w:noProof/>
            <w:webHidden/>
          </w:rPr>
          <w:tab/>
        </w:r>
        <w:r w:rsidR="00A5593D">
          <w:rPr>
            <w:noProof/>
            <w:webHidden/>
          </w:rPr>
          <w:fldChar w:fldCharType="begin"/>
        </w:r>
        <w:r w:rsidR="00A5593D">
          <w:rPr>
            <w:noProof/>
            <w:webHidden/>
          </w:rPr>
          <w:instrText xml:space="preserve"> PAGEREF _Toc43826716 \h </w:instrText>
        </w:r>
        <w:r w:rsidR="00A5593D">
          <w:rPr>
            <w:noProof/>
            <w:webHidden/>
          </w:rPr>
        </w:r>
        <w:r w:rsidR="00A5593D">
          <w:rPr>
            <w:noProof/>
            <w:webHidden/>
          </w:rPr>
          <w:fldChar w:fldCharType="separate"/>
        </w:r>
        <w:r w:rsidR="00A5593D">
          <w:rPr>
            <w:noProof/>
            <w:webHidden/>
          </w:rPr>
          <w:t>40</w:t>
        </w:r>
        <w:r w:rsidR="00A5593D">
          <w:rPr>
            <w:noProof/>
            <w:webHidden/>
          </w:rPr>
          <w:fldChar w:fldCharType="end"/>
        </w:r>
      </w:hyperlink>
    </w:p>
    <w:p w14:paraId="0DF2A256" w14:textId="2B32257F"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17" w:history="1">
        <w:r w:rsidR="00A5593D" w:rsidRPr="002C32ED">
          <w:rPr>
            <w:rStyle w:val="Hyperlink"/>
            <w:noProof/>
          </w:rPr>
          <w:t>Figure 42. Screenshot of Add New Agent Popup</w:t>
        </w:r>
        <w:r w:rsidR="00A5593D">
          <w:rPr>
            <w:noProof/>
            <w:webHidden/>
          </w:rPr>
          <w:tab/>
        </w:r>
        <w:r w:rsidR="00A5593D">
          <w:rPr>
            <w:noProof/>
            <w:webHidden/>
          </w:rPr>
          <w:fldChar w:fldCharType="begin"/>
        </w:r>
        <w:r w:rsidR="00A5593D">
          <w:rPr>
            <w:noProof/>
            <w:webHidden/>
          </w:rPr>
          <w:instrText xml:space="preserve"> PAGEREF _Toc43826717 \h </w:instrText>
        </w:r>
        <w:r w:rsidR="00A5593D">
          <w:rPr>
            <w:noProof/>
            <w:webHidden/>
          </w:rPr>
        </w:r>
        <w:r w:rsidR="00A5593D">
          <w:rPr>
            <w:noProof/>
            <w:webHidden/>
          </w:rPr>
          <w:fldChar w:fldCharType="separate"/>
        </w:r>
        <w:r w:rsidR="00A5593D">
          <w:rPr>
            <w:noProof/>
            <w:webHidden/>
          </w:rPr>
          <w:t>41</w:t>
        </w:r>
        <w:r w:rsidR="00A5593D">
          <w:rPr>
            <w:noProof/>
            <w:webHidden/>
          </w:rPr>
          <w:fldChar w:fldCharType="end"/>
        </w:r>
      </w:hyperlink>
    </w:p>
    <w:p w14:paraId="304A8028" w14:textId="3D9AE65E"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18" w:history="1">
        <w:r w:rsidR="00A5593D" w:rsidRPr="002C32ED">
          <w:rPr>
            <w:rStyle w:val="Hyperlink"/>
            <w:noProof/>
          </w:rPr>
          <w:t>Figure 43. Screenshot of Update Agent Popup</w:t>
        </w:r>
        <w:r w:rsidR="00A5593D">
          <w:rPr>
            <w:noProof/>
            <w:webHidden/>
          </w:rPr>
          <w:tab/>
        </w:r>
        <w:r w:rsidR="00A5593D">
          <w:rPr>
            <w:noProof/>
            <w:webHidden/>
          </w:rPr>
          <w:fldChar w:fldCharType="begin"/>
        </w:r>
        <w:r w:rsidR="00A5593D">
          <w:rPr>
            <w:noProof/>
            <w:webHidden/>
          </w:rPr>
          <w:instrText xml:space="preserve"> PAGEREF _Toc43826718 \h </w:instrText>
        </w:r>
        <w:r w:rsidR="00A5593D">
          <w:rPr>
            <w:noProof/>
            <w:webHidden/>
          </w:rPr>
        </w:r>
        <w:r w:rsidR="00A5593D">
          <w:rPr>
            <w:noProof/>
            <w:webHidden/>
          </w:rPr>
          <w:fldChar w:fldCharType="separate"/>
        </w:r>
        <w:r w:rsidR="00A5593D">
          <w:rPr>
            <w:noProof/>
            <w:webHidden/>
          </w:rPr>
          <w:t>41</w:t>
        </w:r>
        <w:r w:rsidR="00A5593D">
          <w:rPr>
            <w:noProof/>
            <w:webHidden/>
          </w:rPr>
          <w:fldChar w:fldCharType="end"/>
        </w:r>
      </w:hyperlink>
    </w:p>
    <w:p w14:paraId="352339E0" w14:textId="5BA66321"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19" w:history="1">
        <w:r w:rsidR="00A5593D" w:rsidRPr="002C32ED">
          <w:rPr>
            <w:rStyle w:val="Hyperlink"/>
            <w:noProof/>
          </w:rPr>
          <w:t>Figure 44. Screenshot of Agent Bulk Deletion Popup</w:t>
        </w:r>
        <w:r w:rsidR="00A5593D">
          <w:rPr>
            <w:noProof/>
            <w:webHidden/>
          </w:rPr>
          <w:tab/>
        </w:r>
        <w:r w:rsidR="00A5593D">
          <w:rPr>
            <w:noProof/>
            <w:webHidden/>
          </w:rPr>
          <w:fldChar w:fldCharType="begin"/>
        </w:r>
        <w:r w:rsidR="00A5593D">
          <w:rPr>
            <w:noProof/>
            <w:webHidden/>
          </w:rPr>
          <w:instrText xml:space="preserve"> PAGEREF _Toc43826719 \h </w:instrText>
        </w:r>
        <w:r w:rsidR="00A5593D">
          <w:rPr>
            <w:noProof/>
            <w:webHidden/>
          </w:rPr>
        </w:r>
        <w:r w:rsidR="00A5593D">
          <w:rPr>
            <w:noProof/>
            <w:webHidden/>
          </w:rPr>
          <w:fldChar w:fldCharType="separate"/>
        </w:r>
        <w:r w:rsidR="00A5593D">
          <w:rPr>
            <w:noProof/>
            <w:webHidden/>
          </w:rPr>
          <w:t>42</w:t>
        </w:r>
        <w:r w:rsidR="00A5593D">
          <w:rPr>
            <w:noProof/>
            <w:webHidden/>
          </w:rPr>
          <w:fldChar w:fldCharType="end"/>
        </w:r>
      </w:hyperlink>
    </w:p>
    <w:p w14:paraId="23701AD2" w14:textId="09FC911B"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20" w:history="1">
        <w:r w:rsidR="00A5593D" w:rsidRPr="002C32ED">
          <w:rPr>
            <w:rStyle w:val="Hyperlink"/>
            <w:noProof/>
          </w:rPr>
          <w:t>Figure 45. Screenshot of Login Screen</w:t>
        </w:r>
        <w:r w:rsidR="00A5593D">
          <w:rPr>
            <w:noProof/>
            <w:webHidden/>
          </w:rPr>
          <w:tab/>
        </w:r>
        <w:r w:rsidR="00A5593D">
          <w:rPr>
            <w:noProof/>
            <w:webHidden/>
          </w:rPr>
          <w:fldChar w:fldCharType="begin"/>
        </w:r>
        <w:r w:rsidR="00A5593D">
          <w:rPr>
            <w:noProof/>
            <w:webHidden/>
          </w:rPr>
          <w:instrText xml:space="preserve"> PAGEREF _Toc43826720 \h </w:instrText>
        </w:r>
        <w:r w:rsidR="00A5593D">
          <w:rPr>
            <w:noProof/>
            <w:webHidden/>
          </w:rPr>
        </w:r>
        <w:r w:rsidR="00A5593D">
          <w:rPr>
            <w:noProof/>
            <w:webHidden/>
          </w:rPr>
          <w:fldChar w:fldCharType="separate"/>
        </w:r>
        <w:r w:rsidR="00A5593D">
          <w:rPr>
            <w:noProof/>
            <w:webHidden/>
          </w:rPr>
          <w:t>43</w:t>
        </w:r>
        <w:r w:rsidR="00A5593D">
          <w:rPr>
            <w:noProof/>
            <w:webHidden/>
          </w:rPr>
          <w:fldChar w:fldCharType="end"/>
        </w:r>
      </w:hyperlink>
    </w:p>
    <w:p w14:paraId="1EC1B8F7" w14:textId="19C36E8A"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21" w:history="1">
        <w:r w:rsidR="00A5593D" w:rsidRPr="002C32ED">
          <w:rPr>
            <w:rStyle w:val="Hyperlink"/>
            <w:noProof/>
          </w:rPr>
          <w:t>Figure 46. Screenshot of Retrieve Your Username</w:t>
        </w:r>
        <w:r w:rsidR="00A5593D">
          <w:rPr>
            <w:noProof/>
            <w:webHidden/>
          </w:rPr>
          <w:tab/>
        </w:r>
        <w:r w:rsidR="00A5593D">
          <w:rPr>
            <w:noProof/>
            <w:webHidden/>
          </w:rPr>
          <w:fldChar w:fldCharType="begin"/>
        </w:r>
        <w:r w:rsidR="00A5593D">
          <w:rPr>
            <w:noProof/>
            <w:webHidden/>
          </w:rPr>
          <w:instrText xml:space="preserve"> PAGEREF _Toc43826721 \h </w:instrText>
        </w:r>
        <w:r w:rsidR="00A5593D">
          <w:rPr>
            <w:noProof/>
            <w:webHidden/>
          </w:rPr>
        </w:r>
        <w:r w:rsidR="00A5593D">
          <w:rPr>
            <w:noProof/>
            <w:webHidden/>
          </w:rPr>
          <w:fldChar w:fldCharType="separate"/>
        </w:r>
        <w:r w:rsidR="00A5593D">
          <w:rPr>
            <w:noProof/>
            <w:webHidden/>
          </w:rPr>
          <w:t>43</w:t>
        </w:r>
        <w:r w:rsidR="00A5593D">
          <w:rPr>
            <w:noProof/>
            <w:webHidden/>
          </w:rPr>
          <w:fldChar w:fldCharType="end"/>
        </w:r>
      </w:hyperlink>
    </w:p>
    <w:p w14:paraId="08E1AAEF" w14:textId="08EB10D6"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22" w:history="1">
        <w:r w:rsidR="00A5593D" w:rsidRPr="002C32ED">
          <w:rPr>
            <w:rStyle w:val="Hyperlink"/>
            <w:noProof/>
          </w:rPr>
          <w:t>Figure 47. Screenshot of Reset Your Password</w:t>
        </w:r>
        <w:r w:rsidR="00A5593D">
          <w:rPr>
            <w:noProof/>
            <w:webHidden/>
          </w:rPr>
          <w:tab/>
        </w:r>
        <w:r w:rsidR="00A5593D">
          <w:rPr>
            <w:noProof/>
            <w:webHidden/>
          </w:rPr>
          <w:fldChar w:fldCharType="begin"/>
        </w:r>
        <w:r w:rsidR="00A5593D">
          <w:rPr>
            <w:noProof/>
            <w:webHidden/>
          </w:rPr>
          <w:instrText xml:space="preserve"> PAGEREF _Toc43826722 \h </w:instrText>
        </w:r>
        <w:r w:rsidR="00A5593D">
          <w:rPr>
            <w:noProof/>
            <w:webHidden/>
          </w:rPr>
        </w:r>
        <w:r w:rsidR="00A5593D">
          <w:rPr>
            <w:noProof/>
            <w:webHidden/>
          </w:rPr>
          <w:fldChar w:fldCharType="separate"/>
        </w:r>
        <w:r w:rsidR="00A5593D">
          <w:rPr>
            <w:noProof/>
            <w:webHidden/>
          </w:rPr>
          <w:t>44</w:t>
        </w:r>
        <w:r w:rsidR="00A5593D">
          <w:rPr>
            <w:noProof/>
            <w:webHidden/>
          </w:rPr>
          <w:fldChar w:fldCharType="end"/>
        </w:r>
      </w:hyperlink>
    </w:p>
    <w:p w14:paraId="54674613" w14:textId="62212310"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23" w:history="1">
        <w:r w:rsidR="00A5593D" w:rsidRPr="002C32ED">
          <w:rPr>
            <w:rStyle w:val="Hyperlink"/>
            <w:noProof/>
          </w:rPr>
          <w:t>Figure 48. Screenshot of Register Your Account</w:t>
        </w:r>
        <w:r w:rsidR="00A5593D">
          <w:rPr>
            <w:noProof/>
            <w:webHidden/>
          </w:rPr>
          <w:tab/>
        </w:r>
        <w:r w:rsidR="00A5593D">
          <w:rPr>
            <w:noProof/>
            <w:webHidden/>
          </w:rPr>
          <w:fldChar w:fldCharType="begin"/>
        </w:r>
        <w:r w:rsidR="00A5593D">
          <w:rPr>
            <w:noProof/>
            <w:webHidden/>
          </w:rPr>
          <w:instrText xml:space="preserve"> PAGEREF _Toc43826723 \h </w:instrText>
        </w:r>
        <w:r w:rsidR="00A5593D">
          <w:rPr>
            <w:noProof/>
            <w:webHidden/>
          </w:rPr>
        </w:r>
        <w:r w:rsidR="00A5593D">
          <w:rPr>
            <w:noProof/>
            <w:webHidden/>
          </w:rPr>
          <w:fldChar w:fldCharType="separate"/>
        </w:r>
        <w:r w:rsidR="00A5593D">
          <w:rPr>
            <w:noProof/>
            <w:webHidden/>
          </w:rPr>
          <w:t>45</w:t>
        </w:r>
        <w:r w:rsidR="00A5593D">
          <w:rPr>
            <w:noProof/>
            <w:webHidden/>
          </w:rPr>
          <w:fldChar w:fldCharType="end"/>
        </w:r>
      </w:hyperlink>
    </w:p>
    <w:p w14:paraId="18F82A09" w14:textId="6D6AB9A4"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24" w:history="1">
        <w:r w:rsidR="00A5593D" w:rsidRPr="002C32ED">
          <w:rPr>
            <w:rStyle w:val="Hyperlink"/>
            <w:noProof/>
          </w:rPr>
          <w:t>Figure 49. Screenshot of User Dashboard</w:t>
        </w:r>
        <w:r w:rsidR="00A5593D">
          <w:rPr>
            <w:noProof/>
            <w:webHidden/>
          </w:rPr>
          <w:tab/>
        </w:r>
        <w:r w:rsidR="00A5593D">
          <w:rPr>
            <w:noProof/>
            <w:webHidden/>
          </w:rPr>
          <w:fldChar w:fldCharType="begin"/>
        </w:r>
        <w:r w:rsidR="00A5593D">
          <w:rPr>
            <w:noProof/>
            <w:webHidden/>
          </w:rPr>
          <w:instrText xml:space="preserve"> PAGEREF _Toc43826724 \h </w:instrText>
        </w:r>
        <w:r w:rsidR="00A5593D">
          <w:rPr>
            <w:noProof/>
            <w:webHidden/>
          </w:rPr>
        </w:r>
        <w:r w:rsidR="00A5593D">
          <w:rPr>
            <w:noProof/>
            <w:webHidden/>
          </w:rPr>
          <w:fldChar w:fldCharType="separate"/>
        </w:r>
        <w:r w:rsidR="00A5593D">
          <w:rPr>
            <w:noProof/>
            <w:webHidden/>
          </w:rPr>
          <w:t>45</w:t>
        </w:r>
        <w:r w:rsidR="00A5593D">
          <w:rPr>
            <w:noProof/>
            <w:webHidden/>
          </w:rPr>
          <w:fldChar w:fldCharType="end"/>
        </w:r>
      </w:hyperlink>
    </w:p>
    <w:p w14:paraId="03715AAA" w14:textId="67882DD0"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25" w:history="1">
        <w:r w:rsidR="00A5593D" w:rsidRPr="002C32ED">
          <w:rPr>
            <w:rStyle w:val="Hyperlink"/>
            <w:noProof/>
          </w:rPr>
          <w:t>Figure 50. Screenshot of Basic Info Tab</w:t>
        </w:r>
        <w:r w:rsidR="00A5593D">
          <w:rPr>
            <w:noProof/>
            <w:webHidden/>
          </w:rPr>
          <w:tab/>
        </w:r>
        <w:r w:rsidR="00A5593D">
          <w:rPr>
            <w:noProof/>
            <w:webHidden/>
          </w:rPr>
          <w:fldChar w:fldCharType="begin"/>
        </w:r>
        <w:r w:rsidR="00A5593D">
          <w:rPr>
            <w:noProof/>
            <w:webHidden/>
          </w:rPr>
          <w:instrText xml:space="preserve"> PAGEREF _Toc43826725 \h </w:instrText>
        </w:r>
        <w:r w:rsidR="00A5593D">
          <w:rPr>
            <w:noProof/>
            <w:webHidden/>
          </w:rPr>
        </w:r>
        <w:r w:rsidR="00A5593D">
          <w:rPr>
            <w:noProof/>
            <w:webHidden/>
          </w:rPr>
          <w:fldChar w:fldCharType="separate"/>
        </w:r>
        <w:r w:rsidR="00A5593D">
          <w:rPr>
            <w:noProof/>
            <w:webHidden/>
          </w:rPr>
          <w:t>46</w:t>
        </w:r>
        <w:r w:rsidR="00A5593D">
          <w:rPr>
            <w:noProof/>
            <w:webHidden/>
          </w:rPr>
          <w:fldChar w:fldCharType="end"/>
        </w:r>
      </w:hyperlink>
    </w:p>
    <w:p w14:paraId="2EAFD27F" w14:textId="58927678"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26" w:history="1">
        <w:r w:rsidR="00A5593D" w:rsidRPr="002C32ED">
          <w:rPr>
            <w:rStyle w:val="Hyperlink"/>
            <w:noProof/>
          </w:rPr>
          <w:t>Figure 51. Screenshot of Update Password Tab</w:t>
        </w:r>
        <w:r w:rsidR="00A5593D">
          <w:rPr>
            <w:noProof/>
            <w:webHidden/>
          </w:rPr>
          <w:tab/>
        </w:r>
        <w:r w:rsidR="00A5593D">
          <w:rPr>
            <w:noProof/>
            <w:webHidden/>
          </w:rPr>
          <w:fldChar w:fldCharType="begin"/>
        </w:r>
        <w:r w:rsidR="00A5593D">
          <w:rPr>
            <w:noProof/>
            <w:webHidden/>
          </w:rPr>
          <w:instrText xml:space="preserve"> PAGEREF _Toc43826726 \h </w:instrText>
        </w:r>
        <w:r w:rsidR="00A5593D">
          <w:rPr>
            <w:noProof/>
            <w:webHidden/>
          </w:rPr>
        </w:r>
        <w:r w:rsidR="00A5593D">
          <w:rPr>
            <w:noProof/>
            <w:webHidden/>
          </w:rPr>
          <w:fldChar w:fldCharType="separate"/>
        </w:r>
        <w:r w:rsidR="00A5593D">
          <w:rPr>
            <w:noProof/>
            <w:webHidden/>
          </w:rPr>
          <w:t>46</w:t>
        </w:r>
        <w:r w:rsidR="00A5593D">
          <w:rPr>
            <w:noProof/>
            <w:webHidden/>
          </w:rPr>
          <w:fldChar w:fldCharType="end"/>
        </w:r>
      </w:hyperlink>
    </w:p>
    <w:p w14:paraId="2A2B2875" w14:textId="3A8431E7"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27" w:history="1">
        <w:r w:rsidR="00A5593D" w:rsidRPr="002C32ED">
          <w:rPr>
            <w:rStyle w:val="Hyperlink"/>
            <w:noProof/>
          </w:rPr>
          <w:t>Figure 52. Screenshot of Security Questions Tab</w:t>
        </w:r>
        <w:r w:rsidR="00A5593D">
          <w:rPr>
            <w:noProof/>
            <w:webHidden/>
          </w:rPr>
          <w:tab/>
        </w:r>
        <w:r w:rsidR="00A5593D">
          <w:rPr>
            <w:noProof/>
            <w:webHidden/>
          </w:rPr>
          <w:fldChar w:fldCharType="begin"/>
        </w:r>
        <w:r w:rsidR="00A5593D">
          <w:rPr>
            <w:noProof/>
            <w:webHidden/>
          </w:rPr>
          <w:instrText xml:space="preserve"> PAGEREF _Toc43826727 \h </w:instrText>
        </w:r>
        <w:r w:rsidR="00A5593D">
          <w:rPr>
            <w:noProof/>
            <w:webHidden/>
          </w:rPr>
        </w:r>
        <w:r w:rsidR="00A5593D">
          <w:rPr>
            <w:noProof/>
            <w:webHidden/>
          </w:rPr>
          <w:fldChar w:fldCharType="separate"/>
        </w:r>
        <w:r w:rsidR="00A5593D">
          <w:rPr>
            <w:noProof/>
            <w:webHidden/>
          </w:rPr>
          <w:t>47</w:t>
        </w:r>
        <w:r w:rsidR="00A5593D">
          <w:rPr>
            <w:noProof/>
            <w:webHidden/>
          </w:rPr>
          <w:fldChar w:fldCharType="end"/>
        </w:r>
      </w:hyperlink>
    </w:p>
    <w:p w14:paraId="54BBCD92" w14:textId="2B7D1917"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28" w:history="1">
        <w:r w:rsidR="00A5593D" w:rsidRPr="002C32ED">
          <w:rPr>
            <w:rStyle w:val="Hyperlink"/>
            <w:noProof/>
          </w:rPr>
          <w:t>Figure 53. Screenshot of User Dashboard</w:t>
        </w:r>
        <w:r w:rsidR="00A5593D">
          <w:rPr>
            <w:noProof/>
            <w:webHidden/>
          </w:rPr>
          <w:tab/>
        </w:r>
        <w:r w:rsidR="00A5593D">
          <w:rPr>
            <w:noProof/>
            <w:webHidden/>
          </w:rPr>
          <w:fldChar w:fldCharType="begin"/>
        </w:r>
        <w:r w:rsidR="00A5593D">
          <w:rPr>
            <w:noProof/>
            <w:webHidden/>
          </w:rPr>
          <w:instrText xml:space="preserve"> PAGEREF _Toc43826728 \h </w:instrText>
        </w:r>
        <w:r w:rsidR="00A5593D">
          <w:rPr>
            <w:noProof/>
            <w:webHidden/>
          </w:rPr>
        </w:r>
        <w:r w:rsidR="00A5593D">
          <w:rPr>
            <w:noProof/>
            <w:webHidden/>
          </w:rPr>
          <w:fldChar w:fldCharType="separate"/>
        </w:r>
        <w:r w:rsidR="00A5593D">
          <w:rPr>
            <w:noProof/>
            <w:webHidden/>
          </w:rPr>
          <w:t>48</w:t>
        </w:r>
        <w:r w:rsidR="00A5593D">
          <w:rPr>
            <w:noProof/>
            <w:webHidden/>
          </w:rPr>
          <w:fldChar w:fldCharType="end"/>
        </w:r>
      </w:hyperlink>
    </w:p>
    <w:p w14:paraId="43CA354D" w14:textId="7BA643B7"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29" w:history="1">
        <w:r w:rsidR="00A5593D" w:rsidRPr="002C32ED">
          <w:rPr>
            <w:rStyle w:val="Hyperlink"/>
            <w:noProof/>
          </w:rPr>
          <w:t>Figure 54. Screenshot of Logout Screen</w:t>
        </w:r>
        <w:r w:rsidR="00A5593D">
          <w:rPr>
            <w:noProof/>
            <w:webHidden/>
          </w:rPr>
          <w:tab/>
        </w:r>
        <w:r w:rsidR="00A5593D">
          <w:rPr>
            <w:noProof/>
            <w:webHidden/>
          </w:rPr>
          <w:fldChar w:fldCharType="begin"/>
        </w:r>
        <w:r w:rsidR="00A5593D">
          <w:rPr>
            <w:noProof/>
            <w:webHidden/>
          </w:rPr>
          <w:instrText xml:space="preserve"> PAGEREF _Toc43826729 \h </w:instrText>
        </w:r>
        <w:r w:rsidR="00A5593D">
          <w:rPr>
            <w:noProof/>
            <w:webHidden/>
          </w:rPr>
        </w:r>
        <w:r w:rsidR="00A5593D">
          <w:rPr>
            <w:noProof/>
            <w:webHidden/>
          </w:rPr>
          <w:fldChar w:fldCharType="separate"/>
        </w:r>
        <w:r w:rsidR="00A5593D">
          <w:rPr>
            <w:noProof/>
            <w:webHidden/>
          </w:rPr>
          <w:t>48</w:t>
        </w:r>
        <w:r w:rsidR="00A5593D">
          <w:rPr>
            <w:noProof/>
            <w:webHidden/>
          </w:rPr>
          <w:fldChar w:fldCharType="end"/>
        </w:r>
      </w:hyperlink>
    </w:p>
    <w:p w14:paraId="3F6BADF4" w14:textId="5C4B3CBF"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30" w:history="1">
        <w:r w:rsidR="00A5593D" w:rsidRPr="002C32ED">
          <w:rPr>
            <w:rStyle w:val="Hyperlink"/>
            <w:noProof/>
          </w:rPr>
          <w:t>Figure 55. Screenshot of First-Time Login Screen</w:t>
        </w:r>
        <w:r w:rsidR="00A5593D">
          <w:rPr>
            <w:noProof/>
            <w:webHidden/>
          </w:rPr>
          <w:tab/>
        </w:r>
        <w:r w:rsidR="00A5593D">
          <w:rPr>
            <w:noProof/>
            <w:webHidden/>
          </w:rPr>
          <w:fldChar w:fldCharType="begin"/>
        </w:r>
        <w:r w:rsidR="00A5593D">
          <w:rPr>
            <w:noProof/>
            <w:webHidden/>
          </w:rPr>
          <w:instrText xml:space="preserve"> PAGEREF _Toc43826730 \h </w:instrText>
        </w:r>
        <w:r w:rsidR="00A5593D">
          <w:rPr>
            <w:noProof/>
            <w:webHidden/>
          </w:rPr>
        </w:r>
        <w:r w:rsidR="00A5593D">
          <w:rPr>
            <w:noProof/>
            <w:webHidden/>
          </w:rPr>
          <w:fldChar w:fldCharType="separate"/>
        </w:r>
        <w:r w:rsidR="00A5593D">
          <w:rPr>
            <w:noProof/>
            <w:webHidden/>
          </w:rPr>
          <w:t>49</w:t>
        </w:r>
        <w:r w:rsidR="00A5593D">
          <w:rPr>
            <w:noProof/>
            <w:webHidden/>
          </w:rPr>
          <w:fldChar w:fldCharType="end"/>
        </w:r>
      </w:hyperlink>
    </w:p>
    <w:p w14:paraId="20FD4175" w14:textId="074824D1"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31" w:history="1">
        <w:r w:rsidR="00A5593D" w:rsidRPr="002C32ED">
          <w:rPr>
            <w:rStyle w:val="Hyperlink"/>
            <w:noProof/>
          </w:rPr>
          <w:t>Figure 56. Screenshot of Standard Login Screen</w:t>
        </w:r>
        <w:r w:rsidR="00A5593D">
          <w:rPr>
            <w:noProof/>
            <w:webHidden/>
          </w:rPr>
          <w:tab/>
        </w:r>
        <w:r w:rsidR="00A5593D">
          <w:rPr>
            <w:noProof/>
            <w:webHidden/>
          </w:rPr>
          <w:fldChar w:fldCharType="begin"/>
        </w:r>
        <w:r w:rsidR="00A5593D">
          <w:rPr>
            <w:noProof/>
            <w:webHidden/>
          </w:rPr>
          <w:instrText xml:space="preserve"> PAGEREF _Toc43826731 \h </w:instrText>
        </w:r>
        <w:r w:rsidR="00A5593D">
          <w:rPr>
            <w:noProof/>
            <w:webHidden/>
          </w:rPr>
        </w:r>
        <w:r w:rsidR="00A5593D">
          <w:rPr>
            <w:noProof/>
            <w:webHidden/>
          </w:rPr>
          <w:fldChar w:fldCharType="separate"/>
        </w:r>
        <w:r w:rsidR="00A5593D">
          <w:rPr>
            <w:noProof/>
            <w:webHidden/>
          </w:rPr>
          <w:t>50</w:t>
        </w:r>
        <w:r w:rsidR="00A5593D">
          <w:rPr>
            <w:noProof/>
            <w:webHidden/>
          </w:rPr>
          <w:fldChar w:fldCharType="end"/>
        </w:r>
      </w:hyperlink>
    </w:p>
    <w:p w14:paraId="2EC4FAD9" w14:textId="3A8D183B"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32" w:history="1">
        <w:r w:rsidR="00A5593D" w:rsidRPr="002C32ED">
          <w:rPr>
            <w:rStyle w:val="Hyperlink"/>
            <w:noProof/>
          </w:rPr>
          <w:t>Figure 57. Screenshot of Session Manager</w:t>
        </w:r>
        <w:r w:rsidR="00A5593D">
          <w:rPr>
            <w:noProof/>
            <w:webHidden/>
          </w:rPr>
          <w:tab/>
        </w:r>
        <w:r w:rsidR="00A5593D">
          <w:rPr>
            <w:noProof/>
            <w:webHidden/>
          </w:rPr>
          <w:fldChar w:fldCharType="begin"/>
        </w:r>
        <w:r w:rsidR="00A5593D">
          <w:rPr>
            <w:noProof/>
            <w:webHidden/>
          </w:rPr>
          <w:instrText xml:space="preserve"> PAGEREF _Toc43826732 \h </w:instrText>
        </w:r>
        <w:r w:rsidR="00A5593D">
          <w:rPr>
            <w:noProof/>
            <w:webHidden/>
          </w:rPr>
        </w:r>
        <w:r w:rsidR="00A5593D">
          <w:rPr>
            <w:noProof/>
            <w:webHidden/>
          </w:rPr>
          <w:fldChar w:fldCharType="separate"/>
        </w:r>
        <w:r w:rsidR="00A5593D">
          <w:rPr>
            <w:noProof/>
            <w:webHidden/>
          </w:rPr>
          <w:t>51</w:t>
        </w:r>
        <w:r w:rsidR="00A5593D">
          <w:rPr>
            <w:noProof/>
            <w:webHidden/>
          </w:rPr>
          <w:fldChar w:fldCharType="end"/>
        </w:r>
      </w:hyperlink>
    </w:p>
    <w:p w14:paraId="55D82C66" w14:textId="56951072"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33" w:history="1">
        <w:r w:rsidR="00A5593D" w:rsidRPr="002C32ED">
          <w:rPr>
            <w:rStyle w:val="Hyperlink"/>
            <w:noProof/>
          </w:rPr>
          <w:t>Figure 58. Screenshot of Session Details Page</w:t>
        </w:r>
        <w:r w:rsidR="00A5593D">
          <w:rPr>
            <w:noProof/>
            <w:webHidden/>
          </w:rPr>
          <w:tab/>
        </w:r>
        <w:r w:rsidR="00A5593D">
          <w:rPr>
            <w:noProof/>
            <w:webHidden/>
          </w:rPr>
          <w:fldChar w:fldCharType="begin"/>
        </w:r>
        <w:r w:rsidR="00A5593D">
          <w:rPr>
            <w:noProof/>
            <w:webHidden/>
          </w:rPr>
          <w:instrText xml:space="preserve"> PAGEREF _Toc43826733 \h </w:instrText>
        </w:r>
        <w:r w:rsidR="00A5593D">
          <w:rPr>
            <w:noProof/>
            <w:webHidden/>
          </w:rPr>
        </w:r>
        <w:r w:rsidR="00A5593D">
          <w:rPr>
            <w:noProof/>
            <w:webHidden/>
          </w:rPr>
          <w:fldChar w:fldCharType="separate"/>
        </w:r>
        <w:r w:rsidR="00A5593D">
          <w:rPr>
            <w:noProof/>
            <w:webHidden/>
          </w:rPr>
          <w:t>52</w:t>
        </w:r>
        <w:r w:rsidR="00A5593D">
          <w:rPr>
            <w:noProof/>
            <w:webHidden/>
          </w:rPr>
          <w:fldChar w:fldCharType="end"/>
        </w:r>
      </w:hyperlink>
    </w:p>
    <w:p w14:paraId="612C2F87" w14:textId="6669E806"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34" w:history="1">
        <w:r w:rsidR="00A5593D" w:rsidRPr="002C32ED">
          <w:rPr>
            <w:rStyle w:val="Hyperlink"/>
            <w:noProof/>
          </w:rPr>
          <w:t>Figure 59. Screenshot of Test Session Details</w:t>
        </w:r>
        <w:r w:rsidR="00A5593D">
          <w:rPr>
            <w:noProof/>
            <w:webHidden/>
          </w:rPr>
          <w:tab/>
        </w:r>
        <w:r w:rsidR="00A5593D">
          <w:rPr>
            <w:noProof/>
            <w:webHidden/>
          </w:rPr>
          <w:fldChar w:fldCharType="begin"/>
        </w:r>
        <w:r w:rsidR="00A5593D">
          <w:rPr>
            <w:noProof/>
            <w:webHidden/>
          </w:rPr>
          <w:instrText xml:space="preserve"> PAGEREF _Toc43826734 \h </w:instrText>
        </w:r>
        <w:r w:rsidR="00A5593D">
          <w:rPr>
            <w:noProof/>
            <w:webHidden/>
          </w:rPr>
        </w:r>
        <w:r w:rsidR="00A5593D">
          <w:rPr>
            <w:noProof/>
            <w:webHidden/>
          </w:rPr>
          <w:fldChar w:fldCharType="separate"/>
        </w:r>
        <w:r w:rsidR="00A5593D">
          <w:rPr>
            <w:noProof/>
            <w:webHidden/>
          </w:rPr>
          <w:t>54</w:t>
        </w:r>
        <w:r w:rsidR="00A5593D">
          <w:rPr>
            <w:noProof/>
            <w:webHidden/>
          </w:rPr>
          <w:fldChar w:fldCharType="end"/>
        </w:r>
      </w:hyperlink>
    </w:p>
    <w:p w14:paraId="77282C26" w14:textId="129F2B4E"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35" w:history="1">
        <w:r w:rsidR="00A5593D" w:rsidRPr="002C32ED">
          <w:rPr>
            <w:rStyle w:val="Hyperlink"/>
            <w:noProof/>
          </w:rPr>
          <w:t>Figure 60. Screenshot of Matrix View</w:t>
        </w:r>
        <w:r w:rsidR="00A5593D">
          <w:rPr>
            <w:noProof/>
            <w:webHidden/>
          </w:rPr>
          <w:tab/>
        </w:r>
        <w:r w:rsidR="00A5593D">
          <w:rPr>
            <w:noProof/>
            <w:webHidden/>
          </w:rPr>
          <w:fldChar w:fldCharType="begin"/>
        </w:r>
        <w:r w:rsidR="00A5593D">
          <w:rPr>
            <w:noProof/>
            <w:webHidden/>
          </w:rPr>
          <w:instrText xml:space="preserve"> PAGEREF _Toc43826735 \h </w:instrText>
        </w:r>
        <w:r w:rsidR="00A5593D">
          <w:rPr>
            <w:noProof/>
            <w:webHidden/>
          </w:rPr>
        </w:r>
        <w:r w:rsidR="00A5593D">
          <w:rPr>
            <w:noProof/>
            <w:webHidden/>
          </w:rPr>
          <w:fldChar w:fldCharType="separate"/>
        </w:r>
        <w:r w:rsidR="00A5593D">
          <w:rPr>
            <w:noProof/>
            <w:webHidden/>
          </w:rPr>
          <w:t>55</w:t>
        </w:r>
        <w:r w:rsidR="00A5593D">
          <w:rPr>
            <w:noProof/>
            <w:webHidden/>
          </w:rPr>
          <w:fldChar w:fldCharType="end"/>
        </w:r>
      </w:hyperlink>
    </w:p>
    <w:p w14:paraId="5B32B367" w14:textId="5F09636E" w:rsidR="00A5593D" w:rsidRDefault="00C21B55">
      <w:pPr>
        <w:pStyle w:val="TableofFigures"/>
        <w:tabs>
          <w:tab w:val="right" w:leader="dot" w:pos="9350"/>
        </w:tabs>
        <w:rPr>
          <w:rFonts w:asciiTheme="minorHAnsi" w:eastAsiaTheme="minorEastAsia" w:hAnsiTheme="minorHAnsi" w:cstheme="minorBidi"/>
          <w:noProof/>
          <w:sz w:val="22"/>
          <w:szCs w:val="22"/>
        </w:rPr>
      </w:pPr>
      <w:hyperlink w:anchor="_Toc43826736" w:history="1">
        <w:r w:rsidR="00A5593D" w:rsidRPr="002C32ED">
          <w:rPr>
            <w:rStyle w:val="Hyperlink"/>
            <w:noProof/>
          </w:rPr>
          <w:t>Figure 61. Screenshot of Matrix View Session Details</w:t>
        </w:r>
        <w:r w:rsidR="00A5593D">
          <w:rPr>
            <w:noProof/>
            <w:webHidden/>
          </w:rPr>
          <w:tab/>
        </w:r>
        <w:r w:rsidR="00A5593D">
          <w:rPr>
            <w:noProof/>
            <w:webHidden/>
          </w:rPr>
          <w:fldChar w:fldCharType="begin"/>
        </w:r>
        <w:r w:rsidR="00A5593D">
          <w:rPr>
            <w:noProof/>
            <w:webHidden/>
          </w:rPr>
          <w:instrText xml:space="preserve"> PAGEREF _Toc43826736 \h </w:instrText>
        </w:r>
        <w:r w:rsidR="00A5593D">
          <w:rPr>
            <w:noProof/>
            <w:webHidden/>
          </w:rPr>
        </w:r>
        <w:r w:rsidR="00A5593D">
          <w:rPr>
            <w:noProof/>
            <w:webHidden/>
          </w:rPr>
          <w:fldChar w:fldCharType="separate"/>
        </w:r>
        <w:r w:rsidR="00A5593D">
          <w:rPr>
            <w:noProof/>
            <w:webHidden/>
          </w:rPr>
          <w:t>55</w:t>
        </w:r>
        <w:r w:rsidR="00A5593D">
          <w:rPr>
            <w:noProof/>
            <w:webHidden/>
          </w:rPr>
          <w:fldChar w:fldCharType="end"/>
        </w:r>
      </w:hyperlink>
    </w:p>
    <w:p w14:paraId="728B9DBC" w14:textId="3CF4F284" w:rsidR="005826DB" w:rsidRDefault="00427B87" w:rsidP="00CE6F36">
      <w:pPr>
        <w:spacing w:after="720"/>
      </w:pPr>
      <w:r w:rsidRPr="00F9550C">
        <w:fldChar w:fldCharType="end"/>
      </w:r>
    </w:p>
    <w:p w14:paraId="728B9DBD" w14:textId="6E5E8FAC" w:rsidR="005826DB" w:rsidRDefault="00427B87">
      <w:pPr>
        <w:pStyle w:val="FrontMatterHeader"/>
      </w:pPr>
      <w:r>
        <w:lastRenderedPageBreak/>
        <w:t>List of Tables</w:t>
      </w:r>
    </w:p>
    <w:p w14:paraId="534225F5" w14:textId="7CBD7900" w:rsidR="004923BD" w:rsidRDefault="00427B87">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\t "TableCaption,1,tc,1" \c "Table" </w:instrText>
      </w:r>
      <w:r>
        <w:fldChar w:fldCharType="separate"/>
      </w:r>
      <w:hyperlink w:anchor="_Toc43825048" w:history="1">
        <w:r w:rsidR="004923BD" w:rsidRPr="00AE0E0C">
          <w:rPr>
            <w:rStyle w:val="Hyperlink"/>
            <w:noProof/>
          </w:rPr>
          <w:t>Table 1. ACE Direct Components</w:t>
        </w:r>
        <w:r w:rsidR="004923BD">
          <w:rPr>
            <w:noProof/>
            <w:webHidden/>
          </w:rPr>
          <w:tab/>
        </w:r>
        <w:r w:rsidR="004923BD">
          <w:rPr>
            <w:noProof/>
            <w:webHidden/>
          </w:rPr>
          <w:fldChar w:fldCharType="begin"/>
        </w:r>
        <w:r w:rsidR="004923BD">
          <w:rPr>
            <w:noProof/>
            <w:webHidden/>
          </w:rPr>
          <w:instrText xml:space="preserve"> PAGEREF _Toc43825048 \h </w:instrText>
        </w:r>
        <w:r w:rsidR="004923BD">
          <w:rPr>
            <w:noProof/>
            <w:webHidden/>
          </w:rPr>
        </w:r>
        <w:r w:rsidR="004923BD">
          <w:rPr>
            <w:noProof/>
            <w:webHidden/>
          </w:rPr>
          <w:fldChar w:fldCharType="separate"/>
        </w:r>
        <w:r w:rsidR="004923BD">
          <w:rPr>
            <w:noProof/>
            <w:webHidden/>
          </w:rPr>
          <w:t>4</w:t>
        </w:r>
        <w:r w:rsidR="004923BD">
          <w:rPr>
            <w:noProof/>
            <w:webHidden/>
          </w:rPr>
          <w:fldChar w:fldCharType="end"/>
        </w:r>
      </w:hyperlink>
    </w:p>
    <w:p w14:paraId="2BB7030B" w14:textId="25FC19B1" w:rsidR="004923BD" w:rsidRDefault="00C21B55">
      <w:pPr>
        <w:pStyle w:val="TableofFigures"/>
        <w:tabs>
          <w:tab w:val="right" w:leader="dot" w:pos="9350"/>
        </w:tabs>
        <w:rPr>
          <w:rFonts w:asciiTheme="minorHAnsi" w:eastAsiaTheme="minorEastAsia" w:hAnsiTheme="minorHAnsi" w:cstheme="minorBidi"/>
          <w:noProof/>
          <w:sz w:val="22"/>
          <w:szCs w:val="22"/>
        </w:rPr>
      </w:pPr>
      <w:hyperlink w:anchor="_Toc43825049" w:history="1">
        <w:r w:rsidR="004923BD" w:rsidRPr="00AE0E0C">
          <w:rPr>
            <w:rStyle w:val="Hyperlink"/>
            <w:noProof/>
          </w:rPr>
          <w:t>Table 2. ACE Direct Version History</w:t>
        </w:r>
        <w:r w:rsidR="004923BD">
          <w:rPr>
            <w:noProof/>
            <w:webHidden/>
          </w:rPr>
          <w:tab/>
        </w:r>
        <w:r w:rsidR="004923BD">
          <w:rPr>
            <w:noProof/>
            <w:webHidden/>
          </w:rPr>
          <w:fldChar w:fldCharType="begin"/>
        </w:r>
        <w:r w:rsidR="004923BD">
          <w:rPr>
            <w:noProof/>
            <w:webHidden/>
          </w:rPr>
          <w:instrText xml:space="preserve"> PAGEREF _Toc43825049 \h </w:instrText>
        </w:r>
        <w:r w:rsidR="004923BD">
          <w:rPr>
            <w:noProof/>
            <w:webHidden/>
          </w:rPr>
        </w:r>
        <w:r w:rsidR="004923BD">
          <w:rPr>
            <w:noProof/>
            <w:webHidden/>
          </w:rPr>
          <w:fldChar w:fldCharType="separate"/>
        </w:r>
        <w:r w:rsidR="004923BD">
          <w:rPr>
            <w:noProof/>
            <w:webHidden/>
          </w:rPr>
          <w:t>6</w:t>
        </w:r>
        <w:r w:rsidR="004923BD">
          <w:rPr>
            <w:noProof/>
            <w:webHidden/>
          </w:rPr>
          <w:fldChar w:fldCharType="end"/>
        </w:r>
      </w:hyperlink>
    </w:p>
    <w:p w14:paraId="26FC8B13" w14:textId="09F8804C" w:rsidR="004923BD" w:rsidRDefault="00C21B55">
      <w:pPr>
        <w:pStyle w:val="TableofFigures"/>
        <w:tabs>
          <w:tab w:val="right" w:leader="dot" w:pos="9350"/>
        </w:tabs>
        <w:rPr>
          <w:rFonts w:asciiTheme="minorHAnsi" w:eastAsiaTheme="minorEastAsia" w:hAnsiTheme="minorHAnsi" w:cstheme="minorBidi"/>
          <w:noProof/>
          <w:sz w:val="22"/>
          <w:szCs w:val="22"/>
        </w:rPr>
      </w:pPr>
      <w:hyperlink w:anchor="_Toc43825050" w:history="1">
        <w:r w:rsidR="004923BD" w:rsidRPr="00AE0E0C">
          <w:rPr>
            <w:rStyle w:val="Hyperlink"/>
            <w:noProof/>
          </w:rPr>
          <w:t>Table 3. ACE Direct Features</w:t>
        </w:r>
        <w:r w:rsidR="004923BD">
          <w:rPr>
            <w:noProof/>
            <w:webHidden/>
          </w:rPr>
          <w:tab/>
        </w:r>
        <w:r w:rsidR="004923BD">
          <w:rPr>
            <w:noProof/>
            <w:webHidden/>
          </w:rPr>
          <w:fldChar w:fldCharType="begin"/>
        </w:r>
        <w:r w:rsidR="004923BD">
          <w:rPr>
            <w:noProof/>
            <w:webHidden/>
          </w:rPr>
          <w:instrText xml:space="preserve"> PAGEREF _Toc43825050 \h </w:instrText>
        </w:r>
        <w:r w:rsidR="004923BD">
          <w:rPr>
            <w:noProof/>
            <w:webHidden/>
          </w:rPr>
        </w:r>
        <w:r w:rsidR="004923BD">
          <w:rPr>
            <w:noProof/>
            <w:webHidden/>
          </w:rPr>
          <w:fldChar w:fldCharType="separate"/>
        </w:r>
        <w:r w:rsidR="004923BD">
          <w:rPr>
            <w:noProof/>
            <w:webHidden/>
          </w:rPr>
          <w:t>9</w:t>
        </w:r>
        <w:r w:rsidR="004923BD">
          <w:rPr>
            <w:noProof/>
            <w:webHidden/>
          </w:rPr>
          <w:fldChar w:fldCharType="end"/>
        </w:r>
      </w:hyperlink>
    </w:p>
    <w:p w14:paraId="417015B8" w14:textId="08E4E79C" w:rsidR="004923BD" w:rsidRDefault="00C21B55">
      <w:pPr>
        <w:pStyle w:val="TableofFigures"/>
        <w:tabs>
          <w:tab w:val="right" w:leader="dot" w:pos="9350"/>
        </w:tabs>
        <w:rPr>
          <w:rFonts w:asciiTheme="minorHAnsi" w:eastAsiaTheme="minorEastAsia" w:hAnsiTheme="minorHAnsi" w:cstheme="minorBidi"/>
          <w:noProof/>
          <w:sz w:val="22"/>
          <w:szCs w:val="22"/>
        </w:rPr>
      </w:pPr>
      <w:hyperlink w:anchor="_Toc43825051" w:history="1">
        <w:r w:rsidR="004923BD" w:rsidRPr="00AE0E0C">
          <w:rPr>
            <w:rStyle w:val="Hyperlink"/>
            <w:noProof/>
          </w:rPr>
          <w:t>Table 4. Highlighted User Stories for ACE Direct</w:t>
        </w:r>
        <w:r w:rsidR="004923BD">
          <w:rPr>
            <w:noProof/>
            <w:webHidden/>
          </w:rPr>
          <w:tab/>
        </w:r>
        <w:r w:rsidR="004923BD">
          <w:rPr>
            <w:noProof/>
            <w:webHidden/>
          </w:rPr>
          <w:fldChar w:fldCharType="begin"/>
        </w:r>
        <w:r w:rsidR="004923BD">
          <w:rPr>
            <w:noProof/>
            <w:webHidden/>
          </w:rPr>
          <w:instrText xml:space="preserve"> PAGEREF _Toc43825051 \h </w:instrText>
        </w:r>
        <w:r w:rsidR="004923BD">
          <w:rPr>
            <w:noProof/>
            <w:webHidden/>
          </w:rPr>
        </w:r>
        <w:r w:rsidR="004923BD">
          <w:rPr>
            <w:noProof/>
            <w:webHidden/>
          </w:rPr>
          <w:fldChar w:fldCharType="separate"/>
        </w:r>
        <w:r w:rsidR="004923BD">
          <w:rPr>
            <w:noProof/>
            <w:webHidden/>
          </w:rPr>
          <w:t>12</w:t>
        </w:r>
        <w:r w:rsidR="004923BD">
          <w:rPr>
            <w:noProof/>
            <w:webHidden/>
          </w:rPr>
          <w:fldChar w:fldCharType="end"/>
        </w:r>
      </w:hyperlink>
    </w:p>
    <w:p w14:paraId="03FE0811" w14:textId="4672A63B" w:rsidR="004923BD" w:rsidRDefault="00C21B55">
      <w:pPr>
        <w:pStyle w:val="TableofFigures"/>
        <w:tabs>
          <w:tab w:val="right" w:leader="dot" w:pos="9350"/>
        </w:tabs>
        <w:rPr>
          <w:rFonts w:asciiTheme="minorHAnsi" w:eastAsiaTheme="minorEastAsia" w:hAnsiTheme="minorHAnsi" w:cstheme="minorBidi"/>
          <w:noProof/>
          <w:sz w:val="22"/>
          <w:szCs w:val="22"/>
        </w:rPr>
      </w:pPr>
      <w:hyperlink w:anchor="_Toc43825052" w:history="1">
        <w:r w:rsidR="004923BD" w:rsidRPr="00AE0E0C">
          <w:rPr>
            <w:rStyle w:val="Hyperlink"/>
            <w:noProof/>
          </w:rPr>
          <w:t>Table 5. Agent Status</w:t>
        </w:r>
        <w:r w:rsidR="004923BD">
          <w:rPr>
            <w:noProof/>
            <w:webHidden/>
          </w:rPr>
          <w:tab/>
        </w:r>
        <w:r w:rsidR="004923BD">
          <w:rPr>
            <w:noProof/>
            <w:webHidden/>
          </w:rPr>
          <w:fldChar w:fldCharType="begin"/>
        </w:r>
        <w:r w:rsidR="004923BD">
          <w:rPr>
            <w:noProof/>
            <w:webHidden/>
          </w:rPr>
          <w:instrText xml:space="preserve"> PAGEREF _Toc43825052 \h </w:instrText>
        </w:r>
        <w:r w:rsidR="004923BD">
          <w:rPr>
            <w:noProof/>
            <w:webHidden/>
          </w:rPr>
        </w:r>
        <w:r w:rsidR="004923BD">
          <w:rPr>
            <w:noProof/>
            <w:webHidden/>
          </w:rPr>
          <w:fldChar w:fldCharType="separate"/>
        </w:r>
        <w:r w:rsidR="004923BD">
          <w:rPr>
            <w:noProof/>
            <w:webHidden/>
          </w:rPr>
          <w:t>26</w:t>
        </w:r>
        <w:r w:rsidR="004923BD">
          <w:rPr>
            <w:noProof/>
            <w:webHidden/>
          </w:rPr>
          <w:fldChar w:fldCharType="end"/>
        </w:r>
      </w:hyperlink>
    </w:p>
    <w:p w14:paraId="43882DF2" w14:textId="441F97CF" w:rsidR="004923BD" w:rsidRDefault="00C21B55">
      <w:pPr>
        <w:pStyle w:val="TableofFigures"/>
        <w:tabs>
          <w:tab w:val="right" w:leader="dot" w:pos="9350"/>
        </w:tabs>
        <w:rPr>
          <w:rFonts w:asciiTheme="minorHAnsi" w:eastAsiaTheme="minorEastAsia" w:hAnsiTheme="minorHAnsi" w:cstheme="minorBidi"/>
          <w:noProof/>
          <w:sz w:val="22"/>
          <w:szCs w:val="22"/>
        </w:rPr>
      </w:pPr>
      <w:hyperlink w:anchor="_Toc43825053" w:history="1">
        <w:r w:rsidR="004923BD" w:rsidRPr="00AE0E0C">
          <w:rPr>
            <w:rStyle w:val="Hyperlink"/>
            <w:noProof/>
          </w:rPr>
          <w:t>Table 6. Lightserver GUI Data Elements</w:t>
        </w:r>
        <w:r w:rsidR="004923BD">
          <w:rPr>
            <w:noProof/>
            <w:webHidden/>
          </w:rPr>
          <w:tab/>
        </w:r>
        <w:r w:rsidR="004923BD">
          <w:rPr>
            <w:noProof/>
            <w:webHidden/>
          </w:rPr>
          <w:fldChar w:fldCharType="begin"/>
        </w:r>
        <w:r w:rsidR="004923BD">
          <w:rPr>
            <w:noProof/>
            <w:webHidden/>
          </w:rPr>
          <w:instrText xml:space="preserve"> PAGEREF _Toc43825053 \h </w:instrText>
        </w:r>
        <w:r w:rsidR="004923BD">
          <w:rPr>
            <w:noProof/>
            <w:webHidden/>
          </w:rPr>
        </w:r>
        <w:r w:rsidR="004923BD">
          <w:rPr>
            <w:noProof/>
            <w:webHidden/>
          </w:rPr>
          <w:fldChar w:fldCharType="separate"/>
        </w:r>
        <w:r w:rsidR="004923BD">
          <w:rPr>
            <w:noProof/>
            <w:webHidden/>
          </w:rPr>
          <w:t>28</w:t>
        </w:r>
        <w:r w:rsidR="004923BD">
          <w:rPr>
            <w:noProof/>
            <w:webHidden/>
          </w:rPr>
          <w:fldChar w:fldCharType="end"/>
        </w:r>
      </w:hyperlink>
    </w:p>
    <w:p w14:paraId="5A57787A" w14:textId="0F84A94E" w:rsidR="004923BD" w:rsidRDefault="00C21B55">
      <w:pPr>
        <w:pStyle w:val="TableofFigures"/>
        <w:tabs>
          <w:tab w:val="right" w:leader="dot" w:pos="9350"/>
        </w:tabs>
        <w:rPr>
          <w:rFonts w:asciiTheme="minorHAnsi" w:eastAsiaTheme="minorEastAsia" w:hAnsiTheme="minorHAnsi" w:cstheme="minorBidi"/>
          <w:noProof/>
          <w:sz w:val="22"/>
          <w:szCs w:val="22"/>
        </w:rPr>
      </w:pPr>
      <w:hyperlink w:anchor="_Toc43825054" w:history="1">
        <w:r w:rsidR="004923BD" w:rsidRPr="00AE0E0C">
          <w:rPr>
            <w:rStyle w:val="Hyperlink"/>
            <w:noProof/>
          </w:rPr>
          <w:t>Table 7. Call Detail Record Column Definition</w:t>
        </w:r>
        <w:r w:rsidR="004923BD">
          <w:rPr>
            <w:noProof/>
            <w:webHidden/>
          </w:rPr>
          <w:tab/>
        </w:r>
        <w:r w:rsidR="004923BD">
          <w:rPr>
            <w:noProof/>
            <w:webHidden/>
          </w:rPr>
          <w:fldChar w:fldCharType="begin"/>
        </w:r>
        <w:r w:rsidR="004923BD">
          <w:rPr>
            <w:noProof/>
            <w:webHidden/>
          </w:rPr>
          <w:instrText xml:space="preserve"> PAGEREF _Toc43825054 \h </w:instrText>
        </w:r>
        <w:r w:rsidR="004923BD">
          <w:rPr>
            <w:noProof/>
            <w:webHidden/>
          </w:rPr>
        </w:r>
        <w:r w:rsidR="004923BD">
          <w:rPr>
            <w:noProof/>
            <w:webHidden/>
          </w:rPr>
          <w:fldChar w:fldCharType="separate"/>
        </w:r>
        <w:r w:rsidR="004923BD">
          <w:rPr>
            <w:noProof/>
            <w:webHidden/>
          </w:rPr>
          <w:t>38</w:t>
        </w:r>
        <w:r w:rsidR="004923BD">
          <w:rPr>
            <w:noProof/>
            <w:webHidden/>
          </w:rPr>
          <w:fldChar w:fldCharType="end"/>
        </w:r>
      </w:hyperlink>
    </w:p>
    <w:p w14:paraId="728B9DC7" w14:textId="5B9D4627" w:rsidR="005826DB" w:rsidRDefault="00427B87">
      <w:r>
        <w:fldChar w:fldCharType="end"/>
      </w:r>
    </w:p>
    <w:p w14:paraId="728B9DC8" w14:textId="77777777" w:rsidR="005826DB" w:rsidRDefault="005826DB">
      <w:pPr>
        <w:sectPr w:rsidR="005826DB">
          <w:headerReference w:type="default" r:id="rId18"/>
          <w:footerReference w:type="default" r:id="rId19"/>
          <w:headerReference w:type="first" r:id="rId20"/>
          <w:footerReference w:type="first" r:id="rId21"/>
          <w:pgSz w:w="12240" w:h="15840" w:code="1"/>
          <w:pgMar w:top="1440" w:right="1440" w:bottom="1440" w:left="1440" w:header="720" w:footer="720" w:gutter="0"/>
          <w:pgNumType w:fmt="lowerRoman"/>
          <w:cols w:space="720"/>
          <w:titlePg/>
        </w:sectPr>
      </w:pPr>
    </w:p>
    <w:p w14:paraId="728B9DC9" w14:textId="77777777" w:rsidR="005826DB" w:rsidRDefault="00427B87">
      <w:pPr>
        <w:pStyle w:val="Heading1"/>
      </w:pPr>
      <w:bookmarkStart w:id="6" w:name="_Toc510936693"/>
      <w:bookmarkStart w:id="7" w:name="_Toc510936873"/>
      <w:bookmarkStart w:id="8" w:name="_Toc510948564"/>
      <w:bookmarkStart w:id="9" w:name="_Toc488131890"/>
      <w:bookmarkStart w:id="10" w:name="_Toc510098653"/>
      <w:bookmarkStart w:id="11" w:name="_Toc510147664"/>
      <w:bookmarkStart w:id="12" w:name="_Toc512262035"/>
      <w:bookmarkStart w:id="13" w:name="_Toc512336738"/>
      <w:bookmarkStart w:id="14" w:name="_Ref529363769"/>
      <w:bookmarkStart w:id="15" w:name="_Toc43824945"/>
      <w:bookmarkStart w:id="16" w:name="_Toc497871702"/>
      <w:bookmarkStart w:id="17" w:name="_Toc497872046"/>
      <w:bookmarkStart w:id="18" w:name="_Toc497872814"/>
      <w:bookmarkStart w:id="19" w:name="_Toc497872969"/>
      <w:bookmarkStart w:id="20" w:name="_Toc497873017"/>
      <w:bookmarkEnd w:id="2"/>
      <w:bookmarkEnd w:id="3"/>
      <w:bookmarkEnd w:id="4"/>
      <w:bookmarkEnd w:id="5"/>
      <w:r>
        <w:lastRenderedPageBreak/>
        <w:t>Introduction</w:t>
      </w:r>
      <w:bookmarkEnd w:id="6"/>
      <w:bookmarkEnd w:id="7"/>
      <w:bookmarkEnd w:id="8"/>
      <w:bookmarkEnd w:id="9"/>
      <w:bookmarkEnd w:id="10"/>
      <w:bookmarkEnd w:id="11"/>
      <w:bookmarkEnd w:id="12"/>
      <w:bookmarkEnd w:id="13"/>
      <w:bookmarkEnd w:id="14"/>
      <w:bookmarkEnd w:id="15"/>
    </w:p>
    <w:p w14:paraId="728B9DCA" w14:textId="425D443E" w:rsidR="005826DB" w:rsidRDefault="00427B87">
      <w:bookmarkStart w:id="21" w:name="_Toc498235586"/>
      <w:r>
        <w:t>The Federal Communications Commission (FCC) Telecommunications Relay Service (TRS) Center of Expertise (COE) Project promotes the Commission’s goal to foster innovations that advance functionally equivalent telecommunications. Toward that end, the project ensures that the Telecommunications Relay Service employs improved technology for persons who are d</w:t>
      </w:r>
      <w:r w:rsidR="00761C20">
        <w:t>/D</w:t>
      </w:r>
      <w:r>
        <w:t>eaf, hard</w:t>
      </w:r>
      <w:r w:rsidR="00AA59AC">
        <w:t xml:space="preserve"> </w:t>
      </w:r>
      <w:r>
        <w:t>of</w:t>
      </w:r>
      <w:r w:rsidR="00AA59AC">
        <w:t xml:space="preserve"> </w:t>
      </w:r>
      <w:r>
        <w:t xml:space="preserve">hearing, </w:t>
      </w:r>
      <w:r w:rsidR="00144BD1">
        <w:t>DeafBlind</w:t>
      </w:r>
      <w:r>
        <w:t>, and/or have speech disabilities.</w:t>
      </w:r>
      <w:r w:rsidR="003F2CE3">
        <w:t xml:space="preserve"> In this document, “d/Deaf” describes individuals who are deaf in the audiological sense as well as those who identify as culturally Deaf.</w:t>
      </w:r>
    </w:p>
    <w:p w14:paraId="6D7BBE14" w14:textId="42F2A4EB" w:rsidR="00E46E55" w:rsidRDefault="00970BD0" w:rsidP="00761C20">
      <w:pPr>
        <w:spacing w:before="0" w:after="0"/>
      </w:pPr>
      <w:bookmarkStart w:id="22" w:name="_Hlk531342329"/>
      <w:r w:rsidRPr="00694DC0">
        <w:t xml:space="preserve">The CMS Alliance to Modernize Healthcare </w:t>
      </w:r>
      <w:r w:rsidR="00257AEA">
        <w:t>F</w:t>
      </w:r>
      <w:r w:rsidRPr="00694DC0">
        <w:t xml:space="preserve">ederally </w:t>
      </w:r>
      <w:r w:rsidR="00257AEA">
        <w:t>F</w:t>
      </w:r>
      <w:r w:rsidRPr="00694DC0">
        <w:t xml:space="preserve">unded </w:t>
      </w:r>
      <w:r w:rsidR="00257AEA">
        <w:t>R</w:t>
      </w:r>
      <w:r w:rsidRPr="00694DC0">
        <w:t xml:space="preserve">esearch and </w:t>
      </w:r>
      <w:r w:rsidR="00257AEA">
        <w:t>D</w:t>
      </w:r>
      <w:r w:rsidRPr="00694DC0">
        <w:t xml:space="preserve">evelopment </w:t>
      </w:r>
      <w:r w:rsidR="00257AEA">
        <w:t>C</w:t>
      </w:r>
      <w:r w:rsidRPr="00694DC0">
        <w:t xml:space="preserve">enter (Health FFRDC) accelerates innovation by connecting people and data to reinvent health systems, enhance the care experience, and protect and promote the health and well-being of all Americans. Sponsored by the Department of Health and Human Services (HHS) and operated by </w:t>
      </w:r>
      <w:r w:rsidR="00257AEA">
        <w:t xml:space="preserve">The </w:t>
      </w:r>
      <w:r w:rsidRPr="00694DC0">
        <w:t>MITRE</w:t>
      </w:r>
      <w:r w:rsidR="00257AEA">
        <w:t xml:space="preserve"> Corporation (MITRE)</w:t>
      </w:r>
      <w:r w:rsidRPr="00694DC0">
        <w:t>, the Health FFRDC serves as an objective advis</w:t>
      </w:r>
      <w:r w:rsidR="00257AEA">
        <w:t>o</w:t>
      </w:r>
      <w:r w:rsidRPr="00694DC0">
        <w:t>r to all HHS organizations and other federal agencies with health and human services missions.</w:t>
      </w:r>
    </w:p>
    <w:p w14:paraId="728B9DCB" w14:textId="77777777" w:rsidR="005826DB" w:rsidRDefault="00427B87" w:rsidP="000940B2">
      <w:pPr>
        <w:pStyle w:val="Heading2"/>
      </w:pPr>
      <w:bookmarkStart w:id="23" w:name="_Toc488131891"/>
      <w:bookmarkStart w:id="24" w:name="_Toc510098654"/>
      <w:bookmarkStart w:id="25" w:name="_Toc510147665"/>
      <w:bookmarkStart w:id="26" w:name="_Toc512262036"/>
      <w:bookmarkStart w:id="27" w:name="_Toc512336739"/>
      <w:bookmarkStart w:id="28" w:name="_Toc43824946"/>
      <w:bookmarkEnd w:id="22"/>
      <w:r>
        <w:t>Background</w:t>
      </w:r>
      <w:bookmarkEnd w:id="23"/>
      <w:bookmarkEnd w:id="24"/>
      <w:bookmarkEnd w:id="25"/>
      <w:bookmarkEnd w:id="26"/>
      <w:bookmarkEnd w:id="27"/>
      <w:bookmarkEnd w:id="28"/>
    </w:p>
    <w:p w14:paraId="728B9DCC" w14:textId="4C8A0C95" w:rsidR="005826DB" w:rsidRDefault="00427B87">
      <w:r>
        <w:t xml:space="preserve">The FCC has embraced a research-based approach to achieve this goal by engaging </w:t>
      </w:r>
      <w:r w:rsidR="00CB07D5">
        <w:t>the Health FFRDC</w:t>
      </w:r>
      <w:r w:rsidR="00CB3773">
        <w:t xml:space="preserve"> </w:t>
      </w:r>
      <w:r>
        <w:t xml:space="preserve">to conduct independent engineering assessments that promote and demonstrate TRS’s functional equivalence. As part of the Accessible Communications for Everyone (ACE) program, </w:t>
      </w:r>
      <w:r w:rsidR="00CB07D5">
        <w:t>the Health FFRDC</w:t>
      </w:r>
      <w:r>
        <w:t xml:space="preserve"> independently assesses voice telephone services, video access services, and Internet Protocol (IP)-based captioning technology; improvements to TRS efficiency; solutions for direct communication between people with communication disabilities and other telephone users; and the effectiveness, efficiency, and</w:t>
      </w:r>
      <w:r w:rsidR="00975205">
        <w:t xml:space="preserve"> </w:t>
      </w:r>
      <w:r w:rsidR="00CB3773">
        <w:t>c</w:t>
      </w:r>
      <w:r w:rsidR="001322AA">
        <w:t>onsumer</w:t>
      </w:r>
      <w:r>
        <w:t xml:space="preserve"> response to current and future approaches for delivering TRS.</w:t>
      </w:r>
    </w:p>
    <w:p w14:paraId="728B9DCD" w14:textId="509E1A76" w:rsidR="005826DB" w:rsidRDefault="00427B87">
      <w:r>
        <w:rPr>
          <w:shd w:val="clear" w:color="auto" w:fill="FFFFFF"/>
        </w:rPr>
        <w:t xml:space="preserve">In continuing pursuit of the Commission’s goal to advance functionally equivalent telecommunications, </w:t>
      </w:r>
      <w:r w:rsidR="00CB07D5">
        <w:t>the Health FFRDC</w:t>
      </w:r>
      <w:r>
        <w:rPr>
          <w:shd w:val="clear" w:color="auto" w:fill="FFFFFF"/>
        </w:rPr>
        <w:t xml:space="preserve"> developed ACE Direct, an open source call center platform that supports Direct Video Calling (DVC) for </w:t>
      </w:r>
      <w:r w:rsidR="00CB3773">
        <w:rPr>
          <w:shd w:val="clear" w:color="auto" w:fill="FFFFFF"/>
        </w:rPr>
        <w:t>2</w:t>
      </w:r>
      <w:r>
        <w:t xml:space="preserve"> to </w:t>
      </w:r>
      <w:r w:rsidR="00CB3773">
        <w:t>20</w:t>
      </w:r>
      <w:r>
        <w:t xml:space="preserve"> Agents. Implementing ACE Direct in a corporate production environment requires customization to ensure adherence to corporate practices and policies related to security, system configurations, cloud services, and availability.</w:t>
      </w:r>
    </w:p>
    <w:p w14:paraId="728B9DCE" w14:textId="77777777" w:rsidR="005826DB" w:rsidRDefault="00427B87">
      <w:pPr>
        <w:rPr>
          <w:shd w:val="clear" w:color="auto" w:fill="FFFFFF"/>
        </w:rPr>
      </w:pPr>
      <w:r>
        <w:rPr>
          <w:shd w:val="clear" w:color="auto" w:fill="FFFFFF"/>
        </w:rPr>
        <w:t>The FCC encourages government agencies and private businesses to make DVC part of their call center strategy because it offers significant gains for providing functionally equivalent telecommunications, including:</w:t>
      </w:r>
    </w:p>
    <w:p w14:paraId="728B9DCF" w14:textId="77777777" w:rsidR="005826DB" w:rsidRDefault="00427B87">
      <w:pPr>
        <w:pStyle w:val="BulletListMultiple"/>
      </w:pPr>
      <w:r>
        <w:rPr>
          <w:b/>
          <w:bCs/>
        </w:rPr>
        <w:t>Improved Communications</w:t>
      </w:r>
      <w:r>
        <w:t xml:space="preserve"> </w:t>
      </w:r>
      <w:r w:rsidRPr="009174FD">
        <w:rPr>
          <w:bCs/>
        </w:rPr>
        <w:t>–</w:t>
      </w:r>
      <w:r>
        <w:t xml:space="preserve"> DVC improves privacy and decreases misrepresentation, which enhances</w:t>
      </w:r>
      <w:r>
        <w:rPr>
          <w:shd w:val="clear" w:color="auto" w:fill="FFFFFF"/>
        </w:rPr>
        <w:t xml:space="preserve"> efficiency, effectiveness, and productivity.</w:t>
      </w:r>
    </w:p>
    <w:p w14:paraId="728B9DD0" w14:textId="6497E080" w:rsidR="005826DB" w:rsidRDefault="00427B87">
      <w:pPr>
        <w:pStyle w:val="BulletListMultiple"/>
        <w:rPr>
          <w:shd w:val="clear" w:color="auto" w:fill="FFFFFF"/>
        </w:rPr>
      </w:pPr>
      <w:r>
        <w:rPr>
          <w:b/>
          <w:bCs/>
        </w:rPr>
        <w:t>Career Opportunities</w:t>
      </w:r>
      <w:r>
        <w:t xml:space="preserve"> </w:t>
      </w:r>
      <w:r w:rsidRPr="009174FD">
        <w:t>–</w:t>
      </w:r>
      <w:r>
        <w:t xml:space="preserve"> </w:t>
      </w:r>
      <w:r>
        <w:rPr>
          <w:shd w:val="clear" w:color="auto" w:fill="FFFFFF"/>
        </w:rPr>
        <w:t xml:space="preserve">Employing native American Sign Language (ASL) </w:t>
      </w:r>
      <w:r w:rsidR="00BB56D7">
        <w:rPr>
          <w:shd w:val="clear" w:color="auto" w:fill="FFFFFF"/>
        </w:rPr>
        <w:t xml:space="preserve">speakers </w:t>
      </w:r>
      <w:r>
        <w:rPr>
          <w:shd w:val="clear" w:color="auto" w:fill="FFFFFF"/>
        </w:rPr>
        <w:t>to handle customer service video calls expands hiring opportunities. Executive Order 13548 (July 2010) directed federal agencies to increase employment opportunities for people with disabilities.</w:t>
      </w:r>
    </w:p>
    <w:p w14:paraId="728B9DD1" w14:textId="77777777" w:rsidR="005826DB" w:rsidRDefault="00427B87">
      <w:pPr>
        <w:pStyle w:val="BulletListMultiple"/>
        <w:rPr>
          <w:shd w:val="clear" w:color="auto" w:fill="FFFFFF"/>
        </w:rPr>
      </w:pPr>
      <w:r>
        <w:rPr>
          <w:b/>
          <w:bCs/>
        </w:rPr>
        <w:t>Simple Implementation</w:t>
      </w:r>
      <w:r>
        <w:t xml:space="preserve"> </w:t>
      </w:r>
      <w:r w:rsidRPr="009174FD">
        <w:rPr>
          <w:bCs/>
        </w:rPr>
        <w:t>–</w:t>
      </w:r>
      <w:r>
        <w:t xml:space="preserve"> </w:t>
      </w:r>
      <w:r>
        <w:rPr>
          <w:shd w:val="clear" w:color="auto" w:fill="FFFFFF"/>
        </w:rPr>
        <w:t>The technology to implement a DVC system is readily obtainable, affordable, and easy to set up.</w:t>
      </w:r>
    </w:p>
    <w:p w14:paraId="728B9DD2" w14:textId="77777777" w:rsidR="005826DB" w:rsidRDefault="00427B87">
      <w:pPr>
        <w:pStyle w:val="BulletListMultiple"/>
        <w:rPr>
          <w:shd w:val="clear" w:color="auto" w:fill="FFFFFF"/>
        </w:rPr>
      </w:pPr>
      <w:r>
        <w:rPr>
          <w:b/>
          <w:bCs/>
        </w:rPr>
        <w:lastRenderedPageBreak/>
        <w:t>Secure Communications</w:t>
      </w:r>
      <w:r>
        <w:t xml:space="preserve"> </w:t>
      </w:r>
      <w:r w:rsidRPr="009174FD">
        <w:rPr>
          <w:bCs/>
        </w:rPr>
        <w:t>–</w:t>
      </w:r>
      <w:r>
        <w:t xml:space="preserve"> </w:t>
      </w:r>
      <w:r>
        <w:rPr>
          <w:shd w:val="clear" w:color="auto" w:fill="FFFFFF"/>
        </w:rPr>
        <w:t>With proper configuration, agencies can use high-speed broadband and their own internal networks without compromising security or contending with barriers created by firewalls.</w:t>
      </w:r>
    </w:p>
    <w:p w14:paraId="728B9DD3" w14:textId="299C9C1C" w:rsidR="005826DB" w:rsidRDefault="00427B87">
      <w:pPr>
        <w:pStyle w:val="BulletListMultiple"/>
        <w:rPr>
          <w:shd w:val="clear" w:color="auto" w:fill="FFFFFF"/>
        </w:rPr>
      </w:pPr>
      <w:r>
        <w:rPr>
          <w:b/>
          <w:bCs/>
        </w:rPr>
        <w:t>Maintain ADA Compliance</w:t>
      </w:r>
      <w:r w:rsidRPr="009174FD">
        <w:t xml:space="preserve"> </w:t>
      </w:r>
      <w:r w:rsidRPr="009174FD">
        <w:rPr>
          <w:shd w:val="clear" w:color="auto" w:fill="FFFFFF"/>
        </w:rPr>
        <w:t>–</w:t>
      </w:r>
      <w:r>
        <w:rPr>
          <w:shd w:val="clear" w:color="auto" w:fill="FFFFFF"/>
        </w:rPr>
        <w:t xml:space="preserve"> DVC ensures compliance </w:t>
      </w:r>
      <w:r w:rsidR="00BE502E">
        <w:rPr>
          <w:shd w:val="clear" w:color="auto" w:fill="FFFFFF"/>
        </w:rPr>
        <w:t xml:space="preserve">mandated by the </w:t>
      </w:r>
      <w:r>
        <w:rPr>
          <w:shd w:val="clear" w:color="auto" w:fill="FFFFFF"/>
        </w:rPr>
        <w:t>Americans with Disabilities Act (ADA).</w:t>
      </w:r>
    </w:p>
    <w:p w14:paraId="728B9DD4" w14:textId="77777777" w:rsidR="005826DB" w:rsidRDefault="00427B87">
      <w:pPr>
        <w:pStyle w:val="BulletListMultipleLast"/>
      </w:pPr>
      <w:r>
        <w:rPr>
          <w:b/>
          <w:bCs/>
        </w:rPr>
        <w:t>Cost Savings</w:t>
      </w:r>
      <w:r>
        <w:t xml:space="preserve"> </w:t>
      </w:r>
      <w:r w:rsidRPr="009174FD">
        <w:rPr>
          <w:bCs/>
        </w:rPr>
        <w:t>–</w:t>
      </w:r>
      <w:r w:rsidRPr="00257AEA">
        <w:rPr>
          <w:bCs/>
        </w:rPr>
        <w:t xml:space="preserve"> </w:t>
      </w:r>
      <w:r>
        <w:rPr>
          <w:shd w:val="clear" w:color="auto" w:fill="FFFFFF"/>
        </w:rPr>
        <w:t>Replacing three-way interpreted calls with two-way direct communication saves money by minimizing the need for repeat calls due to miscommunication and/or misunderstanding.</w:t>
      </w:r>
    </w:p>
    <w:p w14:paraId="728B9DD5" w14:textId="26AE6972" w:rsidR="005826DB" w:rsidRDefault="00CB07D5">
      <w:r>
        <w:t>The Health FFRDC</w:t>
      </w:r>
      <w:r w:rsidR="00427B87">
        <w:t xml:space="preserve"> developed and documented ACE Direct requirements and features, including consumer stories and associated use cases. </w:t>
      </w:r>
      <w:r>
        <w:t>The Health FFRDC</w:t>
      </w:r>
      <w:r w:rsidR="00427B87">
        <w:t xml:space="preserve"> also configured, tested, and integrated </w:t>
      </w:r>
      <w:r w:rsidR="0009380F">
        <w:t xml:space="preserve">video relay service </w:t>
      </w:r>
      <w:r w:rsidR="00770119">
        <w:t xml:space="preserve">(VRS) </w:t>
      </w:r>
      <w:r w:rsidR="00427B87">
        <w:t>provider endpoint video devices using the ACE Direct platform.</w:t>
      </w:r>
    </w:p>
    <w:p w14:paraId="728B9DD6" w14:textId="77777777" w:rsidR="005826DB" w:rsidRDefault="00427B87" w:rsidP="000940B2">
      <w:pPr>
        <w:pStyle w:val="Heading2"/>
      </w:pPr>
      <w:bookmarkStart w:id="29" w:name="_Toc488131892"/>
      <w:bookmarkStart w:id="30" w:name="_Toc510098655"/>
      <w:bookmarkStart w:id="31" w:name="_Toc510147666"/>
      <w:bookmarkStart w:id="32" w:name="_Toc512262037"/>
      <w:bookmarkStart w:id="33" w:name="_Toc512336740"/>
      <w:bookmarkStart w:id="34" w:name="_Toc43824947"/>
      <w:r>
        <w:t>Purpose and Scope</w:t>
      </w:r>
      <w:bookmarkEnd w:id="29"/>
      <w:bookmarkEnd w:id="30"/>
      <w:bookmarkEnd w:id="31"/>
      <w:bookmarkEnd w:id="32"/>
      <w:bookmarkEnd w:id="33"/>
      <w:bookmarkEnd w:id="34"/>
    </w:p>
    <w:p w14:paraId="728B9DD7" w14:textId="758716C4" w:rsidR="005826DB" w:rsidRDefault="00427B87">
      <w:r>
        <w:t xml:space="preserve">This document presents an overview of the ACE Direct architecture, user stories, and describes how to integrate DVC within </w:t>
      </w:r>
      <w:r w:rsidR="00F76A5A">
        <w:t>a</w:t>
      </w:r>
      <w:r>
        <w:t xml:space="preserve"> current call center workflow to provide an independent, on-demand service.</w:t>
      </w:r>
    </w:p>
    <w:p w14:paraId="728B9DD8" w14:textId="0231DAE7" w:rsidR="005826DB" w:rsidRDefault="00427B87">
      <w:r>
        <w:t xml:space="preserve">In addition to this release documentation, detailed configuration and source code files are available to the public at </w:t>
      </w:r>
      <w:hyperlink r:id="rId22">
        <w:r w:rsidRPr="7F203133">
          <w:rPr>
            <w:rStyle w:val="Hyperlink"/>
          </w:rPr>
          <w:t>https://github.com/FCC/ACEDirect</w:t>
        </w:r>
      </w:hyperlink>
      <w:r>
        <w:t xml:space="preserve"> for download and reproduction of the platform to support and promote future platform enhancements.</w:t>
      </w:r>
      <w:bookmarkStart w:id="35" w:name="_Toc448757907"/>
      <w:bookmarkEnd w:id="21"/>
      <w:bookmarkEnd w:id="35"/>
    </w:p>
    <w:p w14:paraId="728B9DD9" w14:textId="77777777" w:rsidR="005826DB" w:rsidRDefault="005826DB">
      <w:pPr>
        <w:spacing w:before="0" w:after="0"/>
      </w:pPr>
    </w:p>
    <w:p w14:paraId="728B9DDA" w14:textId="77777777" w:rsidR="005826DB" w:rsidRDefault="005826DB">
      <w:pPr>
        <w:spacing w:before="0" w:after="0"/>
        <w:sectPr w:rsidR="005826DB">
          <w:headerReference w:type="default" r:id="rId23"/>
          <w:footerReference w:type="default" r:id="rId24"/>
          <w:headerReference w:type="first" r:id="rId25"/>
          <w:footerReference w:type="first" r:id="rId26"/>
          <w:pgSz w:w="12240" w:h="15840" w:code="1"/>
          <w:pgMar w:top="1440" w:right="1440" w:bottom="1440" w:left="1440" w:header="720" w:footer="720" w:gutter="0"/>
          <w:pgNumType w:start="1"/>
          <w:cols w:space="720"/>
          <w:titlePg/>
          <w:docGrid w:linePitch="326"/>
        </w:sectPr>
      </w:pPr>
    </w:p>
    <w:p w14:paraId="728B9DDB" w14:textId="77777777" w:rsidR="005826DB" w:rsidRDefault="00427B87">
      <w:pPr>
        <w:pStyle w:val="Heading1"/>
      </w:pPr>
      <w:bookmarkStart w:id="36" w:name="_Toc488131893"/>
      <w:bookmarkStart w:id="37" w:name="_Toc510098656"/>
      <w:bookmarkStart w:id="38" w:name="_Toc510147667"/>
      <w:bookmarkStart w:id="39" w:name="_Toc512262038"/>
      <w:bookmarkStart w:id="40" w:name="_Toc512336741"/>
      <w:bookmarkStart w:id="41" w:name="_Toc43824948"/>
      <w:r>
        <w:lastRenderedPageBreak/>
        <w:t>Overview of Direct Video Calling and ACE Direct</w:t>
      </w:r>
      <w:bookmarkEnd w:id="36"/>
      <w:bookmarkEnd w:id="37"/>
      <w:bookmarkEnd w:id="38"/>
      <w:bookmarkEnd w:id="39"/>
      <w:bookmarkEnd w:id="40"/>
      <w:bookmarkEnd w:id="41"/>
    </w:p>
    <w:p w14:paraId="728B9DDC" w14:textId="389110D7" w:rsidR="005826DB" w:rsidRDefault="002341A4">
      <w:pPr>
        <w:shd w:val="clear" w:color="auto" w:fill="FFFFFF" w:themeFill="background1"/>
        <w:textAlignment w:val="baseline"/>
      </w:pPr>
      <w:r>
        <w:t xml:space="preserve">People who are </w:t>
      </w:r>
      <w:r w:rsidR="00CB3773">
        <w:t>d/</w:t>
      </w:r>
      <w:r w:rsidR="00427B87">
        <w:t xml:space="preserve">Deaf, </w:t>
      </w:r>
      <w:r w:rsidR="00776292">
        <w:t xml:space="preserve">hard of </w:t>
      </w:r>
      <w:r w:rsidR="00427B87">
        <w:t xml:space="preserve">hearing, </w:t>
      </w:r>
      <w:r w:rsidR="00144BD1">
        <w:t>DeafBlind</w:t>
      </w:r>
      <w:r w:rsidR="00427B87">
        <w:t>, or speech</w:t>
      </w:r>
      <w:r w:rsidR="002E0434">
        <w:t xml:space="preserve"> </w:t>
      </w:r>
      <w:r w:rsidR="00427B87">
        <w:t xml:space="preserve">disabled use TRS to communicate with </w:t>
      </w:r>
      <w:r w:rsidR="00960084">
        <w:t xml:space="preserve">each other and with </w:t>
      </w:r>
      <w:r w:rsidR="00427B87">
        <w:t>hearing people over the phone. Since the early 2000s, VRS calls have been the primary way that ASL</w:t>
      </w:r>
      <w:r w:rsidR="002B4182">
        <w:t>-</w:t>
      </w:r>
      <w:r w:rsidR="00A41F23">
        <w:t>fluent</w:t>
      </w:r>
      <w:r w:rsidR="00427B87">
        <w:t xml:space="preserve"> consumers access telecommunications. VRS involves the use of third-party communication assistants (CA) as sign language interpreters to place telephone calls. The interpreter translates between ASL and spoken English for the non-signing party. People who communicate in ASL use VRS to place telephone calls to customer assistance divisions of government agencies and businesses in the United States every day, but other solutions</w:t>
      </w:r>
      <w:r w:rsidR="002B4182">
        <w:t xml:space="preserve"> are available to this community</w:t>
      </w:r>
      <w:r w:rsidR="00427B87">
        <w:t>.</w:t>
      </w:r>
    </w:p>
    <w:p w14:paraId="728B9DDD" w14:textId="77777777" w:rsidR="005826DB" w:rsidRPr="000940B2" w:rsidRDefault="00427B87" w:rsidP="000940B2">
      <w:pPr>
        <w:pStyle w:val="Heading2"/>
      </w:pPr>
      <w:bookmarkStart w:id="42" w:name="_Toc488131894"/>
      <w:bookmarkStart w:id="43" w:name="_Toc510098657"/>
      <w:bookmarkStart w:id="44" w:name="_Toc510147668"/>
      <w:bookmarkStart w:id="45" w:name="_Toc512262039"/>
      <w:bookmarkStart w:id="46" w:name="_Toc512336742"/>
      <w:bookmarkStart w:id="47" w:name="_Toc43824949"/>
      <w:r w:rsidRPr="000940B2">
        <w:t>DVC Is an Alternative to Traditional Relay Calls</w:t>
      </w:r>
      <w:bookmarkEnd w:id="42"/>
      <w:bookmarkEnd w:id="43"/>
      <w:bookmarkEnd w:id="44"/>
      <w:bookmarkEnd w:id="45"/>
      <w:bookmarkEnd w:id="46"/>
      <w:bookmarkEnd w:id="47"/>
    </w:p>
    <w:p w14:paraId="728B9DDE" w14:textId="0D462D95" w:rsidR="005826DB" w:rsidRDefault="00427B87">
      <w:pPr>
        <w:rPr>
          <w:i/>
        </w:rPr>
      </w:pPr>
      <w:r>
        <w:rPr>
          <w:shd w:val="clear" w:color="auto" w:fill="FFFFFF"/>
        </w:rPr>
        <w:t xml:space="preserve">The FCC’s sponsorship of the ACE program includes creating a </w:t>
      </w:r>
      <w:r w:rsidR="00CB3773">
        <w:rPr>
          <w:shd w:val="clear" w:color="auto" w:fill="FFFFFF"/>
        </w:rPr>
        <w:t>DVC</w:t>
      </w:r>
      <w:r>
        <w:rPr>
          <w:shd w:val="clear" w:color="auto" w:fill="FFFFFF"/>
        </w:rPr>
        <w:t xml:space="preserve"> platform. The ASL Consumer Support Line</w:t>
      </w:r>
      <w:r>
        <w:rPr>
          <w:rStyle w:val="FootnoteReference"/>
          <w:shd w:val="clear" w:color="auto" w:fill="FFFFFF"/>
        </w:rPr>
        <w:footnoteReference w:id="4"/>
      </w:r>
      <w:r>
        <w:rPr>
          <w:shd w:val="clear" w:color="auto" w:fill="FFFFFF"/>
        </w:rPr>
        <w:t>—the first of its kind</w:t>
      </w:r>
      <w:r w:rsidR="00613F3E">
        <w:rPr>
          <w:shd w:val="clear" w:color="auto" w:fill="FFFFFF"/>
        </w:rPr>
        <w:t xml:space="preserve"> </w:t>
      </w:r>
      <w:r>
        <w:rPr>
          <w:shd w:val="clear" w:color="auto" w:fill="FFFFFF"/>
        </w:rPr>
        <w:t>in the federal government—allows ASL users to make video calls directly to an agent fluent in ASL. English is not the first language of many d</w:t>
      </w:r>
      <w:r w:rsidR="00CB3773">
        <w:rPr>
          <w:shd w:val="clear" w:color="auto" w:fill="FFFFFF"/>
        </w:rPr>
        <w:t>/D</w:t>
      </w:r>
      <w:r>
        <w:rPr>
          <w:shd w:val="clear" w:color="auto" w:fill="FFFFFF"/>
        </w:rPr>
        <w:t>eaf, hard</w:t>
      </w:r>
      <w:r w:rsidR="00AA59AC">
        <w:rPr>
          <w:shd w:val="clear" w:color="auto" w:fill="FFFFFF"/>
        </w:rPr>
        <w:t xml:space="preserve"> </w:t>
      </w:r>
      <w:r>
        <w:rPr>
          <w:shd w:val="clear" w:color="auto" w:fill="FFFFFF"/>
        </w:rPr>
        <w:t>of</w:t>
      </w:r>
      <w:r w:rsidR="00AA59AC">
        <w:rPr>
          <w:shd w:val="clear" w:color="auto" w:fill="FFFFFF"/>
        </w:rPr>
        <w:t xml:space="preserve"> </w:t>
      </w:r>
      <w:r>
        <w:rPr>
          <w:shd w:val="clear" w:color="auto" w:fill="FFFFFF"/>
        </w:rPr>
        <w:t xml:space="preserve">hearing, </w:t>
      </w:r>
      <w:r w:rsidR="00144BD1">
        <w:t>DeafBlind</w:t>
      </w:r>
      <w:r>
        <w:t xml:space="preserve">, </w:t>
      </w:r>
      <w:r>
        <w:rPr>
          <w:shd w:val="clear" w:color="auto" w:fill="FFFFFF"/>
        </w:rPr>
        <w:t xml:space="preserve">and </w:t>
      </w:r>
      <w:r w:rsidR="00D22438">
        <w:rPr>
          <w:shd w:val="clear" w:color="auto" w:fill="FFFFFF"/>
        </w:rPr>
        <w:t>speech disabled</w:t>
      </w:r>
      <w:r>
        <w:rPr>
          <w:shd w:val="clear" w:color="auto" w:fill="FFFFFF"/>
        </w:rPr>
        <w:t xml:space="preserve"> TRS consumers. One-to-one communication in ASL is most often preferred.</w:t>
      </w:r>
    </w:p>
    <w:p w14:paraId="728B9DDF" w14:textId="56BAE248" w:rsidR="005826DB" w:rsidRDefault="00427B87">
      <w:pPr>
        <w:shd w:val="clear" w:color="auto" w:fill="FFFFFF" w:themeFill="background1"/>
        <w:textAlignment w:val="baseline"/>
      </w:pPr>
      <w:r>
        <w:t xml:space="preserve">When comparing calls made to the FCC ASL Consumer Support Line with calls placed through VRS, the FCC found </w:t>
      </w:r>
      <w:r>
        <w:rPr>
          <w:shd w:val="clear" w:color="auto" w:fill="FFFFFF"/>
        </w:rPr>
        <w:t>that VRS calls were handled on average 33 percent faster and the</w:t>
      </w:r>
      <w:r w:rsidR="002B4182">
        <w:rPr>
          <w:shd w:val="clear" w:color="auto" w:fill="FFFFFF"/>
        </w:rPr>
        <w:t>re was an approximately threefold increase in the</w:t>
      </w:r>
      <w:r>
        <w:rPr>
          <w:shd w:val="clear" w:color="auto" w:fill="FFFFFF"/>
        </w:rPr>
        <w:t xml:space="preserve"> number of </w:t>
      </w:r>
      <w:r w:rsidR="002B4182">
        <w:rPr>
          <w:shd w:val="clear" w:color="auto" w:fill="FFFFFF"/>
        </w:rPr>
        <w:t>C</w:t>
      </w:r>
      <w:r w:rsidR="001A7673">
        <w:rPr>
          <w:shd w:val="clear" w:color="auto" w:fill="FFFFFF"/>
        </w:rPr>
        <w:t xml:space="preserve">onsumers who are </w:t>
      </w:r>
      <w:r>
        <w:rPr>
          <w:shd w:val="clear" w:color="auto" w:fill="FFFFFF"/>
        </w:rPr>
        <w:t>deaf</w:t>
      </w:r>
      <w:r w:rsidR="002B4182">
        <w:rPr>
          <w:shd w:val="clear" w:color="auto" w:fill="FFFFFF"/>
        </w:rPr>
        <w:t>.</w:t>
      </w:r>
      <w:r w:rsidRPr="7F203133">
        <w:rPr>
          <w:i/>
          <w:iCs/>
          <w:shd w:val="clear" w:color="auto" w:fill="FFFFFF"/>
        </w:rPr>
        <w:t xml:space="preserve"> </w:t>
      </w:r>
      <w:r>
        <w:rPr>
          <w:shd w:val="clear" w:color="auto" w:fill="FFFFFF"/>
        </w:rPr>
        <w:t>Most impressive is that the FCC achieved these results without adding staff to handle the increased call volume.</w:t>
      </w:r>
    </w:p>
    <w:p w14:paraId="728B9DE0" w14:textId="77777777" w:rsidR="005826DB" w:rsidRPr="00AA59AC" w:rsidRDefault="00427B87" w:rsidP="000940B2">
      <w:pPr>
        <w:pStyle w:val="Heading2"/>
      </w:pPr>
      <w:bookmarkStart w:id="48" w:name="_Toc488131895"/>
      <w:bookmarkStart w:id="49" w:name="_Toc510098658"/>
      <w:bookmarkStart w:id="50" w:name="_Toc510147669"/>
      <w:bookmarkStart w:id="51" w:name="_Toc512262040"/>
      <w:bookmarkStart w:id="52" w:name="_Toc512336743"/>
      <w:bookmarkStart w:id="53" w:name="_Toc43824950"/>
      <w:r w:rsidRPr="00AA59AC">
        <w:t>Open Source Development to Promote Community Involvement</w:t>
      </w:r>
      <w:bookmarkEnd w:id="48"/>
      <w:bookmarkEnd w:id="49"/>
      <w:bookmarkEnd w:id="50"/>
      <w:bookmarkEnd w:id="51"/>
      <w:bookmarkEnd w:id="52"/>
      <w:bookmarkEnd w:id="53"/>
    </w:p>
    <w:p w14:paraId="728B9DE1" w14:textId="77777777" w:rsidR="005826DB" w:rsidRDefault="00427B87">
      <w:r>
        <w:t>ACE Direct is open source technology that offers one option for implementing DVC. Open source promotes universal access via a free license to a product’s design/blueprint and universal redistribution of that design/blueprint, including subsequent improvements to it. The open source model employs a decentralized model of production. A main principle of open source software development is peer production: products such as source code, “blueprints,” and documentation are available to the public at no cost.</w:t>
      </w:r>
    </w:p>
    <w:p w14:paraId="728B9DE2" w14:textId="043DCB7E" w:rsidR="005826DB" w:rsidRDefault="00427B87">
      <w:r>
        <w:t>The FCC encourages government agencies, educational institutions, and others seeking to enhance the lives of citizens who are d</w:t>
      </w:r>
      <w:r w:rsidR="00AA59AC">
        <w:t>/D</w:t>
      </w:r>
      <w:r>
        <w:t xml:space="preserve">eaf, hard of hearing, </w:t>
      </w:r>
      <w:r w:rsidR="00144BD1">
        <w:t>DeafBlind</w:t>
      </w:r>
      <w:r>
        <w:t>, and/or have speech disabilities to adopt and improve on the existing code base to provide additional features, improve the workflow, and introduce new technologies to the open source ACE Direct platform.</w:t>
      </w:r>
    </w:p>
    <w:p w14:paraId="728B9DE3" w14:textId="77777777" w:rsidR="005826DB" w:rsidRDefault="00427B87" w:rsidP="000940B2">
      <w:pPr>
        <w:pStyle w:val="Heading2"/>
      </w:pPr>
      <w:bookmarkStart w:id="54" w:name="_Toc463943753"/>
      <w:bookmarkStart w:id="55" w:name="_Toc488131896"/>
      <w:bookmarkStart w:id="56" w:name="_Toc510098659"/>
      <w:bookmarkStart w:id="57" w:name="_Toc510147670"/>
      <w:bookmarkStart w:id="58" w:name="_Toc512262041"/>
      <w:bookmarkStart w:id="59" w:name="_Toc512336744"/>
      <w:bookmarkStart w:id="60" w:name="_Toc43824951"/>
      <w:r>
        <w:t>Conceptual System Overview</w:t>
      </w:r>
      <w:bookmarkEnd w:id="54"/>
      <w:bookmarkEnd w:id="55"/>
      <w:bookmarkEnd w:id="56"/>
      <w:bookmarkEnd w:id="57"/>
      <w:bookmarkEnd w:id="58"/>
      <w:bookmarkEnd w:id="59"/>
      <w:bookmarkEnd w:id="60"/>
    </w:p>
    <w:p w14:paraId="728B9DE4" w14:textId="6F6B8DAE" w:rsidR="005826DB" w:rsidRDefault="00CB07D5">
      <w:pPr>
        <w:spacing w:after="240"/>
      </w:pPr>
      <w:r>
        <w:t>The Health FFRDC</w:t>
      </w:r>
      <w:r w:rsidR="00427B87">
        <w:t xml:space="preserve"> developed the open source-based ACE Direct platform for implementation in the Amazon Web Services (AWS) cloud environment. </w:t>
      </w:r>
      <w:r w:rsidR="00207EE3">
        <w:rPr>
          <w:bCs/>
        </w:rPr>
        <w:fldChar w:fldCharType="begin"/>
      </w:r>
      <w:r w:rsidR="00207EE3">
        <w:rPr>
          <w:bCs/>
        </w:rPr>
        <w:instrText xml:space="preserve"> REF _Ref510103151 \h </w:instrText>
      </w:r>
      <w:r w:rsidR="00207EE3">
        <w:rPr>
          <w:bCs/>
        </w:rPr>
      </w:r>
      <w:r w:rsidR="00207EE3">
        <w:rPr>
          <w:bCs/>
        </w:rPr>
        <w:fldChar w:fldCharType="separate"/>
      </w:r>
      <w:r w:rsidR="00207EE3">
        <w:t xml:space="preserve">Figure </w:t>
      </w:r>
      <w:r w:rsidR="00207EE3">
        <w:rPr>
          <w:noProof/>
        </w:rPr>
        <w:t>1</w:t>
      </w:r>
      <w:r w:rsidR="00207EE3">
        <w:rPr>
          <w:bCs/>
        </w:rPr>
        <w:fldChar w:fldCharType="end"/>
      </w:r>
      <w:r w:rsidR="00207EE3">
        <w:rPr>
          <w:bCs/>
        </w:rPr>
        <w:t xml:space="preserve"> </w:t>
      </w:r>
      <w:r w:rsidR="00427B87">
        <w:t>presents a notional view of the architecture of the ACE Direct components from a configuration and programming standpoint.</w:t>
      </w:r>
      <w:bookmarkStart w:id="61" w:name="_Toc442294405"/>
      <w:bookmarkStart w:id="62" w:name="_Toc442294443"/>
      <w:bookmarkStart w:id="63" w:name="_Toc442294406"/>
      <w:bookmarkStart w:id="64" w:name="_Toc442294444"/>
      <w:bookmarkStart w:id="65" w:name="_Toc442294408"/>
      <w:bookmarkStart w:id="66" w:name="_Toc442294446"/>
      <w:bookmarkStart w:id="67" w:name="_Toc442294409"/>
      <w:bookmarkStart w:id="68" w:name="_Toc442294447"/>
      <w:bookmarkStart w:id="69" w:name="_Toc442294410"/>
      <w:bookmarkStart w:id="70" w:name="_Toc442294448"/>
      <w:bookmarkStart w:id="71" w:name="_Toc442294411"/>
      <w:bookmarkStart w:id="72" w:name="_Toc442294449"/>
      <w:bookmarkStart w:id="73" w:name="_Toc442294412"/>
      <w:bookmarkStart w:id="74" w:name="_Toc442294450"/>
      <w:bookmarkStart w:id="75" w:name="_Toc442294413"/>
      <w:bookmarkStart w:id="76" w:name="_Toc442294451"/>
      <w:bookmarkStart w:id="77" w:name="_Toc442294414"/>
      <w:bookmarkStart w:id="78" w:name="_Toc442294452"/>
      <w:bookmarkStart w:id="79" w:name="_Toc442294415"/>
      <w:bookmarkStart w:id="80" w:name="_Toc442294453"/>
      <w:bookmarkStart w:id="81" w:name="_Toc442294416"/>
      <w:bookmarkStart w:id="82" w:name="_Toc442294454"/>
      <w:bookmarkStart w:id="83" w:name="_Toc433374258"/>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728B9DE5" w14:textId="0EA7B195" w:rsidR="005826DB" w:rsidRDefault="65B7E327">
      <w:pPr>
        <w:pStyle w:val="Figure"/>
      </w:pPr>
      <w:r>
        <w:rPr>
          <w:noProof/>
        </w:rPr>
        <w:lastRenderedPageBreak/>
        <w:drawing>
          <wp:inline distT="0" distB="0" distL="0" distR="0" wp14:anchorId="4B9D5513" wp14:editId="41926B4B">
            <wp:extent cx="5943600" cy="4979672"/>
            <wp:effectExtent l="0" t="0" r="0" b="0"/>
            <wp:docPr id="2125706092" name="Picture 5" descr="Figure 1 is a notional diagram of the ACE Direct Platform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5943600" cy="4979672"/>
                    </a:xfrm>
                    <a:prstGeom prst="rect">
                      <a:avLst/>
                    </a:prstGeom>
                  </pic:spPr>
                </pic:pic>
              </a:graphicData>
            </a:graphic>
          </wp:inline>
        </w:drawing>
      </w:r>
    </w:p>
    <w:p w14:paraId="728B9DE6" w14:textId="62B8FB50" w:rsidR="005826DB" w:rsidRDefault="00427B87">
      <w:pPr>
        <w:pStyle w:val="FigureCaption"/>
      </w:pPr>
      <w:bookmarkStart w:id="84" w:name="_Ref510103151"/>
      <w:bookmarkStart w:id="85" w:name="_Toc510098613"/>
      <w:bookmarkStart w:id="86" w:name="_Toc510147796"/>
      <w:bookmarkStart w:id="87" w:name="_Toc512261994"/>
      <w:bookmarkStart w:id="88" w:name="_Toc512336697"/>
      <w:bookmarkStart w:id="89" w:name="_Toc43826676"/>
      <w:r>
        <w:t xml:space="preserve">Figure </w:t>
      </w:r>
      <w:r w:rsidR="0096386F">
        <w:rPr>
          <w:noProof/>
        </w:rPr>
        <w:fldChar w:fldCharType="begin"/>
      </w:r>
      <w:r w:rsidR="0096386F">
        <w:rPr>
          <w:noProof/>
        </w:rPr>
        <w:instrText xml:space="preserve"> SEQ Figure \* ARABIC </w:instrText>
      </w:r>
      <w:r w:rsidR="0096386F">
        <w:rPr>
          <w:noProof/>
        </w:rPr>
        <w:fldChar w:fldCharType="separate"/>
      </w:r>
      <w:r w:rsidR="00A5593D">
        <w:rPr>
          <w:noProof/>
        </w:rPr>
        <w:t>1</w:t>
      </w:r>
      <w:r w:rsidR="0096386F">
        <w:rPr>
          <w:noProof/>
        </w:rPr>
        <w:fldChar w:fldCharType="end"/>
      </w:r>
      <w:bookmarkEnd w:id="84"/>
      <w:r>
        <w:t xml:space="preserve">. </w:t>
      </w:r>
      <w:bookmarkStart w:id="90" w:name="_Ref493076602"/>
      <w:r>
        <w:t>Notional Diagram for ACE Direct Platform</w:t>
      </w:r>
      <w:bookmarkEnd w:id="85"/>
      <w:bookmarkEnd w:id="86"/>
      <w:bookmarkEnd w:id="87"/>
      <w:bookmarkEnd w:id="88"/>
      <w:bookmarkEnd w:id="89"/>
      <w:bookmarkEnd w:id="90"/>
    </w:p>
    <w:p w14:paraId="728B9DE7" w14:textId="6C6F1E71" w:rsidR="005826DB" w:rsidRDefault="00427B87">
      <w:r>
        <w:t xml:space="preserve">As </w:t>
      </w:r>
      <w:r>
        <w:fldChar w:fldCharType="begin"/>
      </w:r>
      <w:r>
        <w:instrText xml:space="preserve"> REF _Ref510103151 \h </w:instrText>
      </w:r>
      <w:r>
        <w:fldChar w:fldCharType="separate"/>
      </w:r>
      <w:r w:rsidR="00207EE3">
        <w:t xml:space="preserve">Figure </w:t>
      </w:r>
      <w:r w:rsidR="00207EE3" w:rsidRPr="7F203133">
        <w:rPr>
          <w:noProof/>
        </w:rPr>
        <w:t>1</w:t>
      </w:r>
      <w:r>
        <w:fldChar w:fldCharType="end"/>
      </w:r>
      <w:r w:rsidR="00207EE3">
        <w:t xml:space="preserve"> </w:t>
      </w:r>
      <w:r>
        <w:t xml:space="preserve">shows, some ACE Direct components require only configurations (noted as “C”) and other components require both configuration and programming (noted as “P”). </w:t>
      </w:r>
      <w:r w:rsidR="001E1563">
        <w:fldChar w:fldCharType="begin"/>
      </w:r>
      <w:r w:rsidR="001E1563">
        <w:instrText xml:space="preserve"> REF _Ref465081907 \h </w:instrText>
      </w:r>
      <w:r w:rsidR="001E1563">
        <w:fldChar w:fldCharType="separate"/>
      </w:r>
      <w:r w:rsidR="001E1563">
        <w:t xml:space="preserve">Table </w:t>
      </w:r>
      <w:r w:rsidR="001E1563">
        <w:rPr>
          <w:noProof/>
        </w:rPr>
        <w:t>1</w:t>
      </w:r>
      <w:r w:rsidR="001E1563">
        <w:fldChar w:fldCharType="end"/>
      </w:r>
      <w:r w:rsidR="001E1563">
        <w:t xml:space="preserve"> </w:t>
      </w:r>
      <w:r>
        <w:t>presents an overview of these components.</w:t>
      </w:r>
      <w:r w:rsidR="003F42C2">
        <w:t xml:space="preserve"> </w:t>
      </w:r>
      <w:r>
        <w:fldChar w:fldCharType="begin"/>
      </w:r>
      <w:r>
        <w:instrText xml:space="preserve"> REF _Ref465081907 \h </w:instrText>
      </w:r>
      <w:r>
        <w:fldChar w:fldCharType="separate"/>
      </w:r>
      <w:r w:rsidR="001E1563">
        <w:fldChar w:fldCharType="begin"/>
      </w:r>
      <w:r w:rsidR="001E1563">
        <w:instrText xml:space="preserve"> REF _Ref465081907 \h </w:instrText>
      </w:r>
      <w:r w:rsidR="001E1563">
        <w:fldChar w:fldCharType="separate"/>
      </w:r>
      <w:r w:rsidR="001E1563">
        <w:t xml:space="preserve">Table </w:t>
      </w:r>
      <w:r w:rsidR="001E1563">
        <w:rPr>
          <w:noProof/>
        </w:rPr>
        <w:t>1</w:t>
      </w:r>
      <w:r w:rsidR="001E1563">
        <w:fldChar w:fldCharType="end"/>
      </w:r>
      <w:r>
        <w:fldChar w:fldCharType="end"/>
      </w:r>
      <w:r w:rsidR="00E55848">
        <w:t xml:space="preserve"> </w:t>
      </w:r>
      <w:r w:rsidR="00625138">
        <w:t xml:space="preserve">provides a listing and description of the major components in ACE Direct. Please </w:t>
      </w:r>
      <w:r w:rsidR="00E55848">
        <w:t xml:space="preserve">refer to the </w:t>
      </w:r>
      <w:r w:rsidR="00E55848" w:rsidRPr="7F203133">
        <w:rPr>
          <w:i/>
          <w:iCs/>
        </w:rPr>
        <w:t>ACE Direct Installation and Configuration Guide</w:t>
      </w:r>
      <w:r w:rsidR="00625138">
        <w:t xml:space="preserve"> for </w:t>
      </w:r>
      <w:r w:rsidR="002B4182">
        <w:t xml:space="preserve">detailed </w:t>
      </w:r>
      <w:r w:rsidR="00625138">
        <w:t xml:space="preserve">information </w:t>
      </w:r>
      <w:r w:rsidR="002B4182">
        <w:t xml:space="preserve">about </w:t>
      </w:r>
      <w:r w:rsidR="00625138">
        <w:t>installation and configuration.</w:t>
      </w:r>
    </w:p>
    <w:p w14:paraId="728B9DE8" w14:textId="2EE228EF" w:rsidR="005826DB" w:rsidRDefault="00427B87">
      <w:pPr>
        <w:pStyle w:val="TableCaption"/>
      </w:pPr>
      <w:bookmarkStart w:id="91" w:name="_Ref465081907"/>
      <w:bookmarkStart w:id="92" w:name="_Toc510098605"/>
      <w:bookmarkStart w:id="93" w:name="_Toc510147836"/>
      <w:bookmarkStart w:id="94" w:name="_Toc512261986"/>
      <w:bookmarkStart w:id="95" w:name="_Toc512336689"/>
      <w:bookmarkStart w:id="96" w:name="_Ref512936097"/>
      <w:bookmarkStart w:id="97" w:name="_Toc43825048"/>
      <w:r>
        <w:t xml:space="preserve">Table </w:t>
      </w:r>
      <w:r w:rsidR="0096386F">
        <w:rPr>
          <w:noProof/>
        </w:rPr>
        <w:fldChar w:fldCharType="begin"/>
      </w:r>
      <w:r w:rsidR="0096386F">
        <w:rPr>
          <w:noProof/>
        </w:rPr>
        <w:instrText xml:space="preserve"> SEQ Table \* ARABIC </w:instrText>
      </w:r>
      <w:r w:rsidR="0096386F">
        <w:rPr>
          <w:noProof/>
        </w:rPr>
        <w:fldChar w:fldCharType="separate"/>
      </w:r>
      <w:r w:rsidR="009A2F40">
        <w:rPr>
          <w:noProof/>
        </w:rPr>
        <w:t>1</w:t>
      </w:r>
      <w:r w:rsidR="0096386F">
        <w:rPr>
          <w:noProof/>
        </w:rPr>
        <w:fldChar w:fldCharType="end"/>
      </w:r>
      <w:bookmarkEnd w:id="91"/>
      <w:r>
        <w:t>. ACE Direct Components</w:t>
      </w:r>
      <w:bookmarkEnd w:id="92"/>
      <w:bookmarkEnd w:id="93"/>
      <w:bookmarkEnd w:id="94"/>
      <w:bookmarkEnd w:id="95"/>
      <w:bookmarkEnd w:id="96"/>
      <w:bookmarkEnd w:id="97"/>
    </w:p>
    <w:tbl>
      <w:tblPr>
        <w:tblStyle w:val="TableGrid"/>
        <w:tblW w:w="944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1: ACE Direct Components"/>
        <w:tblDescription w:val="This two-column table presents the ACE Direct components and descriptions of each component."/>
      </w:tblPr>
      <w:tblGrid>
        <w:gridCol w:w="3057"/>
        <w:gridCol w:w="6390"/>
      </w:tblGrid>
      <w:tr w:rsidR="00771603" w14:paraId="11E6B6CF" w14:textId="77777777" w:rsidTr="385F45E8">
        <w:trPr>
          <w:trHeight w:val="432"/>
          <w:tblHeader/>
        </w:trPr>
        <w:tc>
          <w:tcPr>
            <w:tcW w:w="3057" w:type="dxa"/>
            <w:shd w:val="clear" w:color="auto" w:fill="C6D9F1" w:themeFill="text2" w:themeFillTint="33"/>
            <w:vAlign w:val="center"/>
          </w:tcPr>
          <w:bookmarkEnd w:id="16"/>
          <w:bookmarkEnd w:id="17"/>
          <w:bookmarkEnd w:id="18"/>
          <w:bookmarkEnd w:id="19"/>
          <w:bookmarkEnd w:id="20"/>
          <w:bookmarkEnd w:id="83"/>
          <w:p w14:paraId="07053E8B" w14:textId="77777777" w:rsidR="00771603" w:rsidRDefault="00771603">
            <w:pPr>
              <w:pStyle w:val="TableColumnHeading"/>
              <w:keepLines/>
            </w:pPr>
            <w:r>
              <w:t>Component</w:t>
            </w:r>
          </w:p>
        </w:tc>
        <w:tc>
          <w:tcPr>
            <w:tcW w:w="6390" w:type="dxa"/>
            <w:shd w:val="clear" w:color="auto" w:fill="C6D9F1" w:themeFill="text2" w:themeFillTint="33"/>
            <w:vAlign w:val="center"/>
          </w:tcPr>
          <w:p w14:paraId="6F3CFDEF" w14:textId="77777777" w:rsidR="00771603" w:rsidRDefault="00771603">
            <w:pPr>
              <w:pStyle w:val="TableColumnHeading"/>
              <w:keepLines/>
            </w:pPr>
            <w:r>
              <w:t>Description</w:t>
            </w:r>
          </w:p>
        </w:tc>
      </w:tr>
      <w:tr w:rsidR="00771603" w14:paraId="0AF7DD05" w14:textId="77777777" w:rsidTr="385F45E8">
        <w:trPr>
          <w:trHeight w:val="386"/>
        </w:trPr>
        <w:tc>
          <w:tcPr>
            <w:tcW w:w="3057" w:type="dxa"/>
            <w:shd w:val="clear" w:color="auto" w:fill="auto"/>
          </w:tcPr>
          <w:p w14:paraId="5AFFD5C6" w14:textId="092AC8F6" w:rsidR="00771603" w:rsidRDefault="00771603">
            <w:pPr>
              <w:pStyle w:val="TableText"/>
            </w:pPr>
            <w:r>
              <w:t>Agent Portal</w:t>
            </w:r>
          </w:p>
        </w:tc>
        <w:tc>
          <w:tcPr>
            <w:tcW w:w="6390" w:type="dxa"/>
            <w:shd w:val="clear" w:color="auto" w:fill="auto"/>
          </w:tcPr>
          <w:p w14:paraId="23B8FE13" w14:textId="34410211" w:rsidR="00771603" w:rsidRDefault="00771603">
            <w:pPr>
              <w:pStyle w:val="TableText"/>
            </w:pPr>
            <w:r>
              <w:t>The Agent Portal provides a user interface to the Agent—the Customer Service Representative (CSR)—for login and conducting DVC services to the ACE Direct Consumers.</w:t>
            </w:r>
          </w:p>
        </w:tc>
      </w:tr>
      <w:tr w:rsidR="00771603" w14:paraId="6FA79C49" w14:textId="77777777" w:rsidTr="009174FD">
        <w:tc>
          <w:tcPr>
            <w:tcW w:w="3057" w:type="dxa"/>
            <w:shd w:val="clear" w:color="auto" w:fill="F2F2F2" w:themeFill="background1" w:themeFillShade="F2"/>
          </w:tcPr>
          <w:p w14:paraId="61E6D28B" w14:textId="77777777" w:rsidR="00771603" w:rsidRDefault="00771603">
            <w:pPr>
              <w:pStyle w:val="TableText"/>
              <w:keepNext/>
              <w:keepLines/>
            </w:pPr>
            <w:r>
              <w:lastRenderedPageBreak/>
              <w:t>Asterisk Open Source PBX (Private Branch Exchange)</w:t>
            </w:r>
          </w:p>
        </w:tc>
        <w:tc>
          <w:tcPr>
            <w:tcW w:w="6390" w:type="dxa"/>
            <w:shd w:val="clear" w:color="auto" w:fill="F2F2F2" w:themeFill="background1" w:themeFillShade="F2"/>
          </w:tcPr>
          <w:p w14:paraId="6F281481" w14:textId="1374004C" w:rsidR="00771603" w:rsidRDefault="00771603">
            <w:pPr>
              <w:pStyle w:val="TableText"/>
              <w:keepNext/>
              <w:keepLines/>
            </w:pPr>
            <w:r>
              <w:t xml:space="preserve">The Asterisk Open </w:t>
            </w:r>
            <w:r w:rsidR="00D23459">
              <w:t>Source PBX</w:t>
            </w:r>
            <w:r>
              <w:t xml:space="preserve"> supports direct video communication via both Public Switched Telephone Network (PSTN) and video calls.</w:t>
            </w:r>
          </w:p>
        </w:tc>
      </w:tr>
      <w:tr w:rsidR="00771603" w:rsidRPr="00603228" w14:paraId="536CAD4D" w14:textId="77777777" w:rsidTr="009174FD">
        <w:trPr>
          <w:trHeight w:val="782"/>
        </w:trPr>
        <w:tc>
          <w:tcPr>
            <w:tcW w:w="3057" w:type="dxa"/>
            <w:shd w:val="clear" w:color="auto" w:fill="auto"/>
          </w:tcPr>
          <w:p w14:paraId="0C238D71" w14:textId="77777777" w:rsidR="00771603" w:rsidRDefault="00771603">
            <w:pPr>
              <w:pStyle w:val="TableText"/>
            </w:pPr>
            <w:r>
              <w:t>Captioning Server</w:t>
            </w:r>
          </w:p>
        </w:tc>
        <w:tc>
          <w:tcPr>
            <w:tcW w:w="6390" w:type="dxa"/>
            <w:shd w:val="clear" w:color="auto" w:fill="auto"/>
          </w:tcPr>
          <w:p w14:paraId="4AF5D156" w14:textId="6A12D85A" w:rsidR="00771603" w:rsidRPr="00F2653C" w:rsidRDefault="00771603">
            <w:pPr>
              <w:pStyle w:val="TableText"/>
            </w:pPr>
            <w:r>
              <w:t xml:space="preserve">The ACE Quill captioning server provides the interface to web-based captioning services and provides speech to text capabilities for both the </w:t>
            </w:r>
            <w:r w:rsidR="002B4182">
              <w:t>A</w:t>
            </w:r>
            <w:r>
              <w:t xml:space="preserve">gent and </w:t>
            </w:r>
            <w:r w:rsidR="002B4182">
              <w:t>C</w:t>
            </w:r>
            <w:r>
              <w:t>onsumer portals.</w:t>
            </w:r>
          </w:p>
        </w:tc>
      </w:tr>
      <w:tr w:rsidR="00771603" w14:paraId="154D6EBB" w14:textId="77777777" w:rsidTr="009174FD">
        <w:trPr>
          <w:trHeight w:val="539"/>
        </w:trPr>
        <w:tc>
          <w:tcPr>
            <w:tcW w:w="3057" w:type="dxa"/>
            <w:shd w:val="clear" w:color="auto" w:fill="F2F2F2" w:themeFill="background1" w:themeFillShade="F2"/>
          </w:tcPr>
          <w:p w14:paraId="0B4153BE" w14:textId="77777777" w:rsidR="00771603" w:rsidRDefault="00771603" w:rsidP="00754587">
            <w:pPr>
              <w:pStyle w:val="TableText"/>
            </w:pPr>
            <w:r>
              <w:t>Commercial Off-the-Shelf (COTS) Customer Relationship Management (CRM)</w:t>
            </w:r>
          </w:p>
        </w:tc>
        <w:tc>
          <w:tcPr>
            <w:tcW w:w="6390" w:type="dxa"/>
            <w:shd w:val="clear" w:color="auto" w:fill="F2F2F2" w:themeFill="background1" w:themeFillShade="F2"/>
          </w:tcPr>
          <w:p w14:paraId="643661A9" w14:textId="77777777" w:rsidR="00771603" w:rsidRDefault="00771603" w:rsidP="00754587">
            <w:pPr>
              <w:pStyle w:val="TableText"/>
            </w:pPr>
            <w:r>
              <w:t>To demonstrate integration with a CRM service, ACE Direct connects to the Zendesk Representational State Transfer (RESTful) application programming interface (API) via the Enterprise Service Bus. ACE Direct sends Java Script Object Notation (JSON)-based messages to the RESTful Zendesk API to manage and query customer records.</w:t>
            </w:r>
          </w:p>
        </w:tc>
      </w:tr>
      <w:tr w:rsidR="00771603" w14:paraId="6105FAF0" w14:textId="77777777" w:rsidTr="009174FD">
        <w:trPr>
          <w:trHeight w:val="539"/>
        </w:trPr>
        <w:tc>
          <w:tcPr>
            <w:tcW w:w="3057" w:type="dxa"/>
            <w:shd w:val="clear" w:color="auto" w:fill="auto"/>
          </w:tcPr>
          <w:p w14:paraId="569DC9B5" w14:textId="77777777" w:rsidR="00771603" w:rsidRDefault="00771603" w:rsidP="00754587">
            <w:pPr>
              <w:pStyle w:val="TableText"/>
            </w:pPr>
            <w:r>
              <w:t>Enterprise Service Bus (ESB)</w:t>
            </w:r>
          </w:p>
        </w:tc>
        <w:tc>
          <w:tcPr>
            <w:tcW w:w="6390" w:type="dxa"/>
            <w:shd w:val="clear" w:color="auto" w:fill="auto"/>
          </w:tcPr>
          <w:p w14:paraId="7E50136B" w14:textId="77777777" w:rsidR="00771603" w:rsidRDefault="00771603" w:rsidP="00754587">
            <w:pPr>
              <w:pStyle w:val="TableText"/>
            </w:pPr>
            <w:r>
              <w:t>The ESB provides a generic method to update legacy database systems as well as the diverse number of databases and unstructured data repositories on the market and in use today. ACE Direct ESB integrates with a COTS CRM service (e.g., Zendesk) as a ticketing system for the Agent to document service cases.</w:t>
            </w:r>
          </w:p>
        </w:tc>
      </w:tr>
      <w:tr w:rsidR="00771603" w14:paraId="00BC3160" w14:textId="77777777" w:rsidTr="009174FD">
        <w:trPr>
          <w:trHeight w:val="539"/>
        </w:trPr>
        <w:tc>
          <w:tcPr>
            <w:tcW w:w="3057" w:type="dxa"/>
            <w:shd w:val="clear" w:color="auto" w:fill="F2F2F2" w:themeFill="background1" w:themeFillShade="F2"/>
          </w:tcPr>
          <w:p w14:paraId="3D78A7D3" w14:textId="77777777" w:rsidR="00771603" w:rsidRDefault="00771603" w:rsidP="009174FD">
            <w:pPr>
              <w:pStyle w:val="TableText"/>
            </w:pPr>
            <w:r w:rsidRPr="7F203133">
              <w:rPr>
                <w:rFonts w:eastAsia="Arial" w:cs="Arial"/>
              </w:rPr>
              <w:t>External Visual Ring Indicator and Agent Status</w:t>
            </w:r>
          </w:p>
        </w:tc>
        <w:tc>
          <w:tcPr>
            <w:tcW w:w="6390" w:type="dxa"/>
            <w:shd w:val="clear" w:color="auto" w:fill="F2F2F2" w:themeFill="background1" w:themeFillShade="F2"/>
          </w:tcPr>
          <w:p w14:paraId="58CB0CF0" w14:textId="77777777" w:rsidR="00771603" w:rsidRDefault="00771603" w:rsidP="009174FD">
            <w:pPr>
              <w:pStyle w:val="TableText"/>
            </w:pPr>
            <w:r>
              <w:t>The Kuando Busylight</w:t>
            </w:r>
            <w:r w:rsidRPr="7F203133">
              <w:rPr>
                <w:rFonts w:eastAsia="Arial" w:cs="Arial"/>
              </w:rPr>
              <w:t xml:space="preserve">™ </w:t>
            </w:r>
            <w:r>
              <w:t>is used as an external visual ring indicator and Agent status instrument. ACE Direct supports both of its models, Alpha and Omega.</w:t>
            </w:r>
          </w:p>
        </w:tc>
      </w:tr>
      <w:tr w:rsidR="00771603" w14:paraId="76BB95E8" w14:textId="77777777" w:rsidTr="385F45E8">
        <w:trPr>
          <w:trHeight w:val="539"/>
        </w:trPr>
        <w:tc>
          <w:tcPr>
            <w:tcW w:w="3057" w:type="dxa"/>
            <w:shd w:val="clear" w:color="auto" w:fill="auto"/>
          </w:tcPr>
          <w:p w14:paraId="4EBEEFB7" w14:textId="77777777" w:rsidR="00771603" w:rsidRDefault="00771603" w:rsidP="009174FD">
            <w:pPr>
              <w:pStyle w:val="TableText"/>
            </w:pPr>
            <w:r>
              <w:t>Identity and Access Management</w:t>
            </w:r>
          </w:p>
        </w:tc>
        <w:tc>
          <w:tcPr>
            <w:tcW w:w="6390" w:type="dxa"/>
            <w:shd w:val="clear" w:color="auto" w:fill="auto"/>
          </w:tcPr>
          <w:p w14:paraId="0DFF1008" w14:textId="77777777" w:rsidR="00771603" w:rsidRDefault="00771603" w:rsidP="009174FD">
            <w:pPr>
              <w:pStyle w:val="TableText"/>
            </w:pPr>
            <w:r>
              <w:t>ACE Direct uses the OpenAM and OpenIDM components from ForgeRock to:</w:t>
            </w:r>
          </w:p>
          <w:p w14:paraId="0D16CBF7" w14:textId="77777777" w:rsidR="00771603" w:rsidRPr="00E82AB6" w:rsidRDefault="00771603" w:rsidP="009174FD">
            <w:pPr>
              <w:pStyle w:val="TableBullet"/>
            </w:pPr>
            <w:r>
              <w:t>Provide secure access to the Agent and Management portals</w:t>
            </w:r>
          </w:p>
          <w:p w14:paraId="3E9B7A07" w14:textId="77777777" w:rsidR="00771603" w:rsidRPr="00E82AB6" w:rsidRDefault="00771603" w:rsidP="009174FD">
            <w:pPr>
              <w:pStyle w:val="TableBullet"/>
            </w:pPr>
            <w:r>
              <w:t>Allow self-help features, such as registration and lost password</w:t>
            </w:r>
          </w:p>
          <w:p w14:paraId="6DA53A54" w14:textId="77777777" w:rsidR="00771603" w:rsidRDefault="00771603" w:rsidP="009174FD">
            <w:pPr>
              <w:pStyle w:val="TableBullet"/>
            </w:pPr>
            <w:r>
              <w:t>Allow a Manager to set the hours an Agent can be active in the system</w:t>
            </w:r>
          </w:p>
        </w:tc>
      </w:tr>
      <w:tr w:rsidR="00771603" w14:paraId="377F842C" w14:textId="77777777" w:rsidTr="009174FD">
        <w:trPr>
          <w:trHeight w:val="539"/>
        </w:trPr>
        <w:tc>
          <w:tcPr>
            <w:tcW w:w="3057" w:type="dxa"/>
            <w:shd w:val="clear" w:color="auto" w:fill="F2F2F2" w:themeFill="background1" w:themeFillShade="F2"/>
          </w:tcPr>
          <w:p w14:paraId="1572ECFB" w14:textId="77777777" w:rsidR="00771603" w:rsidRDefault="00771603">
            <w:pPr>
              <w:pStyle w:val="TableText"/>
            </w:pPr>
            <w:r>
              <w:t>iTRS-ENUM database</w:t>
            </w:r>
          </w:p>
        </w:tc>
        <w:tc>
          <w:tcPr>
            <w:tcW w:w="6390" w:type="dxa"/>
            <w:shd w:val="clear" w:color="auto" w:fill="F2F2F2" w:themeFill="background1" w:themeFillShade="F2"/>
          </w:tcPr>
          <w:p w14:paraId="74FA0ADC" w14:textId="6805D178" w:rsidR="00771603" w:rsidRDefault="00771603">
            <w:pPr>
              <w:pStyle w:val="TableText"/>
            </w:pPr>
            <w:r>
              <w:t>The iTRS (</w:t>
            </w:r>
            <w:r w:rsidR="00C63A4E">
              <w:t>Interstate</w:t>
            </w:r>
            <w:r>
              <w:t xml:space="preserve"> Telecommunications Relay Service) database maps 10-digit U.S. telephone numbers to IP addresses using the industry-standard ENUM (E.164 Number to Uniform Resource Identifier (URI) Mapping) protocol. VRS providers assign these 10-digit telephone numbers to their customers.</w:t>
            </w:r>
          </w:p>
        </w:tc>
      </w:tr>
      <w:tr w:rsidR="00771603" w14:paraId="3AA94699" w14:textId="77777777" w:rsidTr="009174FD">
        <w:trPr>
          <w:trHeight w:val="539"/>
        </w:trPr>
        <w:tc>
          <w:tcPr>
            <w:tcW w:w="3057" w:type="dxa"/>
            <w:shd w:val="clear" w:color="auto" w:fill="auto"/>
          </w:tcPr>
          <w:p w14:paraId="31FE5557" w14:textId="77777777" w:rsidR="00771603" w:rsidRPr="00DA4238" w:rsidRDefault="00771603" w:rsidP="005E513B">
            <w:pPr>
              <w:pStyle w:val="TableText"/>
              <w:keepNext/>
              <w:keepLines/>
            </w:pPr>
            <w:r>
              <w:t>Kamailio SIP Proxy Server</w:t>
            </w:r>
          </w:p>
        </w:tc>
        <w:tc>
          <w:tcPr>
            <w:tcW w:w="6390" w:type="dxa"/>
            <w:shd w:val="clear" w:color="auto" w:fill="auto"/>
          </w:tcPr>
          <w:p w14:paraId="051CBDC8" w14:textId="541E6D82" w:rsidR="00771603" w:rsidRPr="002322D5" w:rsidRDefault="00771603" w:rsidP="005E513B">
            <w:pPr>
              <w:pStyle w:val="TableText"/>
              <w:keepNext/>
              <w:keepLines/>
            </w:pPr>
            <w:r>
              <w:t xml:space="preserve">The Kamailio SIP </w:t>
            </w:r>
            <w:r w:rsidR="00AC065C">
              <w:t xml:space="preserve">(Session Initiation Protocol) </w:t>
            </w:r>
            <w:r>
              <w:t xml:space="preserve">Proxy server provides a single point of entry following </w:t>
            </w:r>
            <w:r w:rsidR="00AC065C">
              <w:t>D</w:t>
            </w:r>
            <w:r>
              <w:t>efense</w:t>
            </w:r>
            <w:r w:rsidR="00AC065C">
              <w:t>-</w:t>
            </w:r>
            <w:r>
              <w:t>in</w:t>
            </w:r>
            <w:r w:rsidR="00AC065C">
              <w:t>-D</w:t>
            </w:r>
            <w:r>
              <w:t>epth principles to create a layer between the ACE Direct environment and the Internet. This enhanced security provides a means to mitigate certain exploits and Distributed Denial of Service attacks (DDoS).</w:t>
            </w:r>
          </w:p>
        </w:tc>
      </w:tr>
      <w:tr w:rsidR="00771603" w14:paraId="092FADEE" w14:textId="77777777" w:rsidTr="009174FD">
        <w:tc>
          <w:tcPr>
            <w:tcW w:w="3057" w:type="dxa"/>
            <w:shd w:val="clear" w:color="auto" w:fill="F2F2F2" w:themeFill="background1" w:themeFillShade="F2"/>
          </w:tcPr>
          <w:p w14:paraId="0B06241E" w14:textId="77777777" w:rsidR="00771603" w:rsidRDefault="00771603">
            <w:pPr>
              <w:pStyle w:val="TableText"/>
            </w:pPr>
            <w:r>
              <w:t>Management Portal</w:t>
            </w:r>
          </w:p>
        </w:tc>
        <w:tc>
          <w:tcPr>
            <w:tcW w:w="6390" w:type="dxa"/>
            <w:shd w:val="clear" w:color="auto" w:fill="F2F2F2" w:themeFill="background1" w:themeFillShade="F2"/>
          </w:tcPr>
          <w:p w14:paraId="05A43FC9" w14:textId="13D1FF5B" w:rsidR="00771603" w:rsidRDefault="00771603">
            <w:pPr>
              <w:pStyle w:val="TableText"/>
            </w:pPr>
            <w:r>
              <w:t xml:space="preserve">The Management Dashboard provides Key Performance Indicators (KPI) that the call center manager can monitor in real time. The </w:t>
            </w:r>
            <w:r w:rsidR="00AC065C">
              <w:t>Call Detail Record (</w:t>
            </w:r>
            <w:r>
              <w:t>CDR</w:t>
            </w:r>
            <w:r w:rsidR="00AC065C">
              <w:t>)</w:t>
            </w:r>
            <w:r>
              <w:t xml:space="preserve"> Dashboard provides the view and export functions of the Asterisk CDRs stored in its MySQL database.</w:t>
            </w:r>
          </w:p>
        </w:tc>
      </w:tr>
      <w:tr w:rsidR="00771603" w:rsidRPr="00603228" w14:paraId="08785A9B" w14:textId="77777777" w:rsidTr="009174FD">
        <w:trPr>
          <w:trHeight w:val="782"/>
        </w:trPr>
        <w:tc>
          <w:tcPr>
            <w:tcW w:w="3057" w:type="dxa"/>
            <w:shd w:val="clear" w:color="auto" w:fill="auto"/>
          </w:tcPr>
          <w:p w14:paraId="053047E0" w14:textId="77777777" w:rsidR="00771603" w:rsidRDefault="00771603">
            <w:pPr>
              <w:pStyle w:val="TableText"/>
            </w:pPr>
            <w:r>
              <w:t>Media Server</w:t>
            </w:r>
          </w:p>
        </w:tc>
        <w:tc>
          <w:tcPr>
            <w:tcW w:w="6390" w:type="dxa"/>
            <w:shd w:val="clear" w:color="auto" w:fill="auto"/>
          </w:tcPr>
          <w:p w14:paraId="284209A2" w14:textId="77777777" w:rsidR="00771603" w:rsidRPr="00F2653C" w:rsidRDefault="00771603">
            <w:pPr>
              <w:pStyle w:val="TableText"/>
            </w:pPr>
            <w:r>
              <w:t>The Kurento media server enhances voice, video, and data communication. It also provides advanced calling features such as multiparty calling, screen recording, and more.</w:t>
            </w:r>
          </w:p>
        </w:tc>
      </w:tr>
      <w:tr w:rsidR="00771603" w14:paraId="44BE220C" w14:textId="77777777" w:rsidTr="009174FD">
        <w:tc>
          <w:tcPr>
            <w:tcW w:w="3057" w:type="dxa"/>
            <w:shd w:val="clear" w:color="auto" w:fill="F2F2F2" w:themeFill="background1" w:themeFillShade="F2"/>
          </w:tcPr>
          <w:p w14:paraId="0C389C1E" w14:textId="77777777" w:rsidR="00771603" w:rsidRDefault="00771603">
            <w:pPr>
              <w:pStyle w:val="TableText"/>
              <w:keepNext/>
              <w:keepLines/>
            </w:pPr>
            <w:r>
              <w:lastRenderedPageBreak/>
              <w:t>Node.js</w:t>
            </w:r>
          </w:p>
        </w:tc>
        <w:tc>
          <w:tcPr>
            <w:tcW w:w="6390" w:type="dxa"/>
            <w:shd w:val="clear" w:color="auto" w:fill="F2F2F2" w:themeFill="background1" w:themeFillShade="F2"/>
          </w:tcPr>
          <w:p w14:paraId="72C9DA07" w14:textId="4B8AA003" w:rsidR="00771603" w:rsidRDefault="00771603">
            <w:pPr>
              <w:pStyle w:val="TableText"/>
              <w:keepNext/>
              <w:keepLines/>
            </w:pPr>
            <w:r>
              <w:t xml:space="preserve">Node.js is an open source platform that can be used to develop applications and servers. For ACE Direct, the Node.js server contains several services running on ports to support the </w:t>
            </w:r>
            <w:r w:rsidR="00C212D0" w:rsidRPr="00E65BEA">
              <w:t xml:space="preserve">Agent Portal </w:t>
            </w:r>
            <w:r>
              <w:t xml:space="preserve">and other management-related portals, including the Management Dashboard and Call Detail Record (CDR) Dashboard. The Node.js server supports the Real-Time Text (RTT) between the </w:t>
            </w:r>
            <w:r w:rsidR="00C212D0" w:rsidRPr="00E65BEA">
              <w:t xml:space="preserve">Agent Portal </w:t>
            </w:r>
            <w:r w:rsidR="00D22438">
              <w:t>a</w:t>
            </w:r>
            <w:r>
              <w:t>nd the Consumer Portal. It also provides services for VRS lookup to verify that the phone number is a valid number in the VRS database.</w:t>
            </w:r>
          </w:p>
        </w:tc>
      </w:tr>
      <w:tr w:rsidR="00771603" w14:paraId="0B2AAFAD" w14:textId="77777777" w:rsidTr="385F45E8">
        <w:trPr>
          <w:trHeight w:val="539"/>
        </w:trPr>
        <w:tc>
          <w:tcPr>
            <w:tcW w:w="3057" w:type="dxa"/>
            <w:shd w:val="clear" w:color="auto" w:fill="auto"/>
          </w:tcPr>
          <w:p w14:paraId="4D2D0897" w14:textId="2FBB6805" w:rsidR="00771603" w:rsidRDefault="00771603">
            <w:pPr>
              <w:pStyle w:val="TableText"/>
            </w:pPr>
            <w:r>
              <w:t>Reverse Proxy, Load-balancer</w:t>
            </w:r>
            <w:r w:rsidR="00B16111">
              <w:t>,</w:t>
            </w:r>
            <w:r>
              <w:t xml:space="preserve"> and HyperText Transfer Protocol (HTTP) Cache</w:t>
            </w:r>
          </w:p>
        </w:tc>
        <w:tc>
          <w:tcPr>
            <w:tcW w:w="6390" w:type="dxa"/>
            <w:shd w:val="clear" w:color="auto" w:fill="auto"/>
          </w:tcPr>
          <w:p w14:paraId="53AF67B7" w14:textId="77777777" w:rsidR="00771603" w:rsidRDefault="00771603">
            <w:pPr>
              <w:pStyle w:val="TableText"/>
            </w:pPr>
            <w:r>
              <w:t>NGINX is used as a reverse proxy to only expose HyperText Transfer Protocol Secure (HTTPS) / port 443 and hide internal port number and internal script names to prevent spoofing and hacking by external entities.</w:t>
            </w:r>
          </w:p>
        </w:tc>
      </w:tr>
      <w:tr w:rsidR="00771603" w14:paraId="1E91DDD1" w14:textId="77777777" w:rsidTr="009174FD">
        <w:tc>
          <w:tcPr>
            <w:tcW w:w="3057" w:type="dxa"/>
            <w:shd w:val="clear" w:color="auto" w:fill="F2F2F2" w:themeFill="background1" w:themeFillShade="F2"/>
          </w:tcPr>
          <w:p w14:paraId="7FA22B4D" w14:textId="17321F3B" w:rsidR="00771603" w:rsidRDefault="6423F4A0">
            <w:pPr>
              <w:pStyle w:val="TableText"/>
            </w:pPr>
            <w:r>
              <w:t>Consumer Help Center</w:t>
            </w:r>
          </w:p>
        </w:tc>
        <w:tc>
          <w:tcPr>
            <w:tcW w:w="6390" w:type="dxa"/>
            <w:shd w:val="clear" w:color="auto" w:fill="F2F2F2" w:themeFill="background1" w:themeFillShade="F2"/>
          </w:tcPr>
          <w:p w14:paraId="0B6436AA" w14:textId="77777777" w:rsidR="00771603" w:rsidRDefault="00771603">
            <w:pPr>
              <w:pStyle w:val="TableText"/>
            </w:pPr>
            <w:r>
              <w:t>The Consumer Portal combines form submission with real-time audio, video, and text communication to an Agent.</w:t>
            </w:r>
          </w:p>
        </w:tc>
      </w:tr>
      <w:tr w:rsidR="00771603" w14:paraId="5A2EC60F" w14:textId="77777777" w:rsidTr="0051327A">
        <w:trPr>
          <w:trHeight w:val="782"/>
        </w:trPr>
        <w:tc>
          <w:tcPr>
            <w:tcW w:w="3057" w:type="dxa"/>
            <w:shd w:val="clear" w:color="auto" w:fill="auto"/>
          </w:tcPr>
          <w:p w14:paraId="5CF76E65" w14:textId="77777777" w:rsidR="00771603" w:rsidRDefault="00771603">
            <w:pPr>
              <w:pStyle w:val="TableText"/>
            </w:pPr>
            <w:r>
              <w:t>State Management and Key Information Storage</w:t>
            </w:r>
          </w:p>
        </w:tc>
        <w:tc>
          <w:tcPr>
            <w:tcW w:w="6390" w:type="dxa"/>
            <w:shd w:val="clear" w:color="auto" w:fill="auto"/>
          </w:tcPr>
          <w:p w14:paraId="1B52FFDF" w14:textId="243CEC4F" w:rsidR="00771603" w:rsidRDefault="00771603">
            <w:pPr>
              <w:pStyle w:val="TableText"/>
            </w:pPr>
            <w:r>
              <w:t>Redis is an in-memory</w:t>
            </w:r>
            <w:r w:rsidR="00B16111">
              <w:t>,</w:t>
            </w:r>
            <w:r>
              <w:t xml:space="preserve"> key-value data stor</w:t>
            </w:r>
            <w:r w:rsidR="00F33B48">
              <w:t>age</w:t>
            </w:r>
            <w:r w:rsidR="00B16111">
              <w:t xml:space="preserve">. It is </w:t>
            </w:r>
            <w:r>
              <w:t>used as a database to store data previously stored in memory to manage state.</w:t>
            </w:r>
          </w:p>
        </w:tc>
      </w:tr>
      <w:tr w:rsidR="00771603" w14:paraId="6D7C46DF" w14:textId="77777777" w:rsidTr="009174FD">
        <w:trPr>
          <w:trHeight w:val="539"/>
        </w:trPr>
        <w:tc>
          <w:tcPr>
            <w:tcW w:w="3057" w:type="dxa"/>
            <w:shd w:val="clear" w:color="auto" w:fill="F2F2F2" w:themeFill="background1" w:themeFillShade="F2"/>
          </w:tcPr>
          <w:p w14:paraId="4ACCE242" w14:textId="77777777" w:rsidR="00771603" w:rsidRDefault="00771603">
            <w:pPr>
              <w:pStyle w:val="TableText"/>
            </w:pPr>
            <w:r>
              <w:t>STUN Server</w:t>
            </w:r>
          </w:p>
        </w:tc>
        <w:tc>
          <w:tcPr>
            <w:tcW w:w="6390" w:type="dxa"/>
            <w:shd w:val="clear" w:color="auto" w:fill="F2F2F2" w:themeFill="background1" w:themeFillShade="F2"/>
          </w:tcPr>
          <w:p w14:paraId="3110D305" w14:textId="77777777" w:rsidR="00771603" w:rsidRDefault="00771603">
            <w:pPr>
              <w:pStyle w:val="TableText"/>
            </w:pPr>
            <w:r>
              <w:t>STUN (formerly Simple Traversal of UDP through Network Address Translation (NAT) Request for Comment (RFC) 3489) is reflexive and identifies if the endpoint is behind a NAT or firewall and determines the public IP address. This helps STUN establish a peer-to-peer connection.</w:t>
            </w:r>
          </w:p>
        </w:tc>
      </w:tr>
    </w:tbl>
    <w:p w14:paraId="728B9E29" w14:textId="77777777" w:rsidR="005826DB" w:rsidRPr="00603228" w:rsidRDefault="005826DB">
      <w:pPr>
        <w:pStyle w:val="LineSpacer"/>
      </w:pPr>
      <w:bookmarkStart w:id="98" w:name="_Toc448757924"/>
      <w:bookmarkStart w:id="99" w:name="_Toc490026795"/>
      <w:bookmarkEnd w:id="98"/>
    </w:p>
    <w:p w14:paraId="396D7314" w14:textId="23484944" w:rsidR="00BC0CCD" w:rsidRDefault="00422EE0" w:rsidP="000940B2">
      <w:pPr>
        <w:pStyle w:val="Heading2"/>
      </w:pPr>
      <w:bookmarkStart w:id="100" w:name="_Ref512935622"/>
      <w:bookmarkStart w:id="101" w:name="_Toc43824952"/>
      <w:bookmarkStart w:id="102" w:name="_Toc488131897"/>
      <w:bookmarkStart w:id="103" w:name="_Toc510098660"/>
      <w:bookmarkStart w:id="104" w:name="_Toc510147671"/>
      <w:bookmarkStart w:id="105" w:name="_Toc512262042"/>
      <w:bookmarkStart w:id="106" w:name="_Toc512336745"/>
      <w:r>
        <w:t xml:space="preserve">ACE Direct </w:t>
      </w:r>
      <w:r w:rsidR="0016147C">
        <w:t>Component</w:t>
      </w:r>
      <w:r w:rsidR="003E2D9B">
        <w:t>s</w:t>
      </w:r>
      <w:r w:rsidR="0016147C">
        <w:t xml:space="preserve"> and Technology </w:t>
      </w:r>
      <w:r>
        <w:t>Features</w:t>
      </w:r>
      <w:bookmarkEnd w:id="100"/>
      <w:bookmarkEnd w:id="101"/>
    </w:p>
    <w:p w14:paraId="5641C3C4" w14:textId="59397E3F" w:rsidR="00AD657A" w:rsidRDefault="00AD657A" w:rsidP="00207EE3">
      <w:r>
        <w:t xml:space="preserve">The following </w:t>
      </w:r>
      <w:r w:rsidR="00E82AB6">
        <w:t>subs</w:t>
      </w:r>
      <w:r>
        <w:t xml:space="preserve">ections </w:t>
      </w:r>
      <w:r w:rsidR="00AF63D3">
        <w:t>recount</w:t>
      </w:r>
      <w:r>
        <w:t xml:space="preserve"> </w:t>
      </w:r>
      <w:r w:rsidR="007171FA">
        <w:t xml:space="preserve">the </w:t>
      </w:r>
      <w:r w:rsidR="003F42C2">
        <w:t xml:space="preserve">development </w:t>
      </w:r>
      <w:r w:rsidR="007171FA">
        <w:t xml:space="preserve">history of </w:t>
      </w:r>
      <w:r w:rsidR="004604F0">
        <w:t>ACE Direct</w:t>
      </w:r>
      <w:r w:rsidR="003F42C2">
        <w:t xml:space="preserve"> </w:t>
      </w:r>
      <w:r>
        <w:t xml:space="preserve">and the features in </w:t>
      </w:r>
      <w:r w:rsidR="000B2F73">
        <w:t>its</w:t>
      </w:r>
      <w:r>
        <w:t xml:space="preserve"> components. </w:t>
      </w:r>
      <w:r w:rsidR="001E1563">
        <w:fldChar w:fldCharType="begin"/>
      </w:r>
      <w:r w:rsidR="001E1563">
        <w:instrText xml:space="preserve"> REF _Ref513023481 \h </w:instrText>
      </w:r>
      <w:r w:rsidR="001E1563">
        <w:fldChar w:fldCharType="separate"/>
      </w:r>
      <w:r w:rsidR="001E1563">
        <w:t xml:space="preserve">Table </w:t>
      </w:r>
      <w:r w:rsidR="001E1563">
        <w:rPr>
          <w:noProof/>
        </w:rPr>
        <w:t>2</w:t>
      </w:r>
      <w:r w:rsidR="001E1563">
        <w:fldChar w:fldCharType="end"/>
      </w:r>
      <w:r w:rsidR="001E1563">
        <w:t xml:space="preserve"> </w:t>
      </w:r>
      <w:r w:rsidR="00207EE3">
        <w:rPr>
          <w:noProof/>
        </w:rPr>
        <w:t>shows</w:t>
      </w:r>
      <w:r w:rsidR="000B2F73">
        <w:rPr>
          <w:noProof/>
        </w:rPr>
        <w:t xml:space="preserve">, by version number and release date, </w:t>
      </w:r>
      <w:r w:rsidR="00207EE3">
        <w:rPr>
          <w:noProof/>
        </w:rPr>
        <w:t xml:space="preserve">the </w:t>
      </w:r>
      <w:r w:rsidR="00714719">
        <w:fldChar w:fldCharType="begin"/>
      </w:r>
      <w:r w:rsidR="00714719">
        <w:instrText xml:space="preserve"> REF _Ref512866993 \h </w:instrText>
      </w:r>
      <w:r w:rsidR="00714719">
        <w:fldChar w:fldCharType="end"/>
      </w:r>
      <w:r w:rsidR="004604F0">
        <w:t>history of ACE Direct</w:t>
      </w:r>
      <w:r w:rsidR="00207EE3">
        <w:t xml:space="preserve"> and the features </w:t>
      </w:r>
      <w:r w:rsidR="00625138">
        <w:t>added to</w:t>
      </w:r>
      <w:r w:rsidR="00207EE3">
        <w:t xml:space="preserve"> each version.</w:t>
      </w:r>
    </w:p>
    <w:p w14:paraId="301C4EC0" w14:textId="1DCCED20" w:rsidR="00714719" w:rsidRDefault="00E82AB6" w:rsidP="003C688F">
      <w:pPr>
        <w:pStyle w:val="TableCaption"/>
      </w:pPr>
      <w:bookmarkStart w:id="107" w:name="_Ref513023481"/>
      <w:bookmarkStart w:id="108" w:name="_Toc43825049"/>
      <w:r>
        <w:t xml:space="preserve">Table </w:t>
      </w:r>
      <w:r w:rsidR="0096386F">
        <w:rPr>
          <w:noProof/>
        </w:rPr>
        <w:fldChar w:fldCharType="begin"/>
      </w:r>
      <w:r w:rsidR="0096386F">
        <w:rPr>
          <w:noProof/>
        </w:rPr>
        <w:instrText xml:space="preserve"> SEQ Table \* ARABIC </w:instrText>
      </w:r>
      <w:r w:rsidR="0096386F">
        <w:rPr>
          <w:noProof/>
        </w:rPr>
        <w:fldChar w:fldCharType="separate"/>
      </w:r>
      <w:r w:rsidR="009A2F40">
        <w:rPr>
          <w:noProof/>
        </w:rPr>
        <w:t>2</w:t>
      </w:r>
      <w:r w:rsidR="0096386F">
        <w:rPr>
          <w:noProof/>
        </w:rPr>
        <w:fldChar w:fldCharType="end"/>
      </w:r>
      <w:bookmarkEnd w:id="107"/>
      <w:r>
        <w:t xml:space="preserve">. </w:t>
      </w:r>
      <w:bookmarkStart w:id="109" w:name="_Ref512866993"/>
      <w:r w:rsidR="00714719">
        <w:t>ACE Direct</w:t>
      </w:r>
      <w:bookmarkEnd w:id="109"/>
      <w:r w:rsidR="004604F0">
        <w:t xml:space="preserve"> Version History</w:t>
      </w:r>
      <w:bookmarkEnd w:id="108"/>
    </w:p>
    <w:tbl>
      <w:tblPr>
        <w:tblStyle w:val="TableGrid"/>
        <w:tblW w:w="0" w:type="auto"/>
        <w:tblInd w:w="-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2: ACE Direct Version History"/>
        <w:tblDescription w:val="This three-column table presents the ACE Direct version number, release date, and enhancements and features introduced for each ACE Direct release."/>
      </w:tblPr>
      <w:tblGrid>
        <w:gridCol w:w="990"/>
        <w:gridCol w:w="1890"/>
        <w:gridCol w:w="6475"/>
      </w:tblGrid>
      <w:tr w:rsidR="00EF031C" w14:paraId="18903E6C" w14:textId="77777777" w:rsidTr="7F203133">
        <w:trPr>
          <w:cantSplit/>
          <w:trHeight w:val="432"/>
          <w:tblHeader/>
        </w:trPr>
        <w:tc>
          <w:tcPr>
            <w:tcW w:w="990" w:type="dxa"/>
            <w:shd w:val="clear" w:color="auto" w:fill="C6D9F1" w:themeFill="text2" w:themeFillTint="33"/>
            <w:vAlign w:val="center"/>
          </w:tcPr>
          <w:p w14:paraId="6DCBBE6E" w14:textId="77777777" w:rsidR="00EB40D3" w:rsidRPr="00B84799" w:rsidRDefault="00EB40D3" w:rsidP="005F1888">
            <w:pPr>
              <w:pStyle w:val="TableColumnHeading"/>
              <w:spacing w:before="0" w:after="0"/>
            </w:pPr>
            <w:r w:rsidRPr="00B84799">
              <w:t>Version</w:t>
            </w:r>
          </w:p>
        </w:tc>
        <w:tc>
          <w:tcPr>
            <w:tcW w:w="1890" w:type="dxa"/>
            <w:shd w:val="clear" w:color="auto" w:fill="C6D9F1" w:themeFill="text2" w:themeFillTint="33"/>
            <w:vAlign w:val="center"/>
          </w:tcPr>
          <w:p w14:paraId="3C556FF5" w14:textId="77777777" w:rsidR="00EB40D3" w:rsidRPr="00B84799" w:rsidRDefault="00EB40D3" w:rsidP="005F1888">
            <w:pPr>
              <w:pStyle w:val="TableColumnHeading"/>
              <w:spacing w:before="0" w:after="0"/>
            </w:pPr>
            <w:r w:rsidRPr="00B84799">
              <w:t>Release Date</w:t>
            </w:r>
          </w:p>
        </w:tc>
        <w:tc>
          <w:tcPr>
            <w:tcW w:w="6475" w:type="dxa"/>
            <w:shd w:val="clear" w:color="auto" w:fill="C6D9F1" w:themeFill="text2" w:themeFillTint="33"/>
            <w:vAlign w:val="center"/>
          </w:tcPr>
          <w:p w14:paraId="34B4D65B" w14:textId="1A3396D9" w:rsidR="00EB40D3" w:rsidRPr="00B84799" w:rsidRDefault="00EB40D3" w:rsidP="005F1888">
            <w:pPr>
              <w:pStyle w:val="TableColumnHeading"/>
              <w:spacing w:before="0" w:after="0"/>
            </w:pPr>
            <w:r w:rsidRPr="00B84799">
              <w:t>Enhancements</w:t>
            </w:r>
            <w:r w:rsidR="00F26239">
              <w:t xml:space="preserve"> </w:t>
            </w:r>
            <w:r w:rsidRPr="00B84799">
              <w:t>/</w:t>
            </w:r>
            <w:r w:rsidR="00F26239">
              <w:t xml:space="preserve"> </w:t>
            </w:r>
            <w:r w:rsidRPr="00B84799">
              <w:t>Features Introduced</w:t>
            </w:r>
          </w:p>
        </w:tc>
      </w:tr>
      <w:tr w:rsidR="002117C3" w14:paraId="7D7DA245" w14:textId="77777777" w:rsidTr="7F203133">
        <w:trPr>
          <w:trHeight w:val="2888"/>
        </w:trPr>
        <w:tc>
          <w:tcPr>
            <w:tcW w:w="990" w:type="dxa"/>
          </w:tcPr>
          <w:p w14:paraId="70B77525" w14:textId="77777777" w:rsidR="00EB40D3" w:rsidRPr="00E82AB6" w:rsidRDefault="00EB40D3" w:rsidP="005F1888">
            <w:pPr>
              <w:pStyle w:val="TableText"/>
            </w:pPr>
            <w:r w:rsidRPr="00E82AB6">
              <w:t>1.0</w:t>
            </w:r>
          </w:p>
        </w:tc>
        <w:tc>
          <w:tcPr>
            <w:tcW w:w="1890" w:type="dxa"/>
          </w:tcPr>
          <w:p w14:paraId="49160A52" w14:textId="77777777" w:rsidR="00EB40D3" w:rsidRPr="00E82AB6" w:rsidRDefault="00EB40D3" w:rsidP="005F1888">
            <w:pPr>
              <w:pStyle w:val="TableText"/>
            </w:pPr>
            <w:r w:rsidRPr="00E82AB6">
              <w:t>November 4, 2016</w:t>
            </w:r>
          </w:p>
        </w:tc>
        <w:tc>
          <w:tcPr>
            <w:tcW w:w="6475" w:type="dxa"/>
          </w:tcPr>
          <w:p w14:paraId="6D96CB9F" w14:textId="0AB082FD" w:rsidR="00EB40D3" w:rsidRPr="00E82AB6" w:rsidRDefault="00EB40D3" w:rsidP="005F1888">
            <w:pPr>
              <w:pStyle w:val="TableBullet"/>
            </w:pPr>
            <w:r w:rsidRPr="00E82AB6">
              <w:t>The first open source, omnichannel</w:t>
            </w:r>
            <w:r w:rsidR="00F6301C">
              <w:t>,</w:t>
            </w:r>
            <w:r w:rsidRPr="00E82AB6">
              <w:t xml:space="preserve"> auto call</w:t>
            </w:r>
            <w:r w:rsidR="003C688F">
              <w:t>-</w:t>
            </w:r>
            <w:r w:rsidRPr="00E82AB6">
              <w:t xml:space="preserve">routing contact center platform designed for 2 </w:t>
            </w:r>
            <w:r w:rsidR="003C688F">
              <w:t>to</w:t>
            </w:r>
            <w:r w:rsidRPr="00E82AB6">
              <w:t xml:space="preserve"> 20 Agents</w:t>
            </w:r>
          </w:p>
          <w:p w14:paraId="4D0E78D0" w14:textId="27945423" w:rsidR="00EB40D3" w:rsidRPr="00CE6F36" w:rsidRDefault="00EB40D3" w:rsidP="005F1888">
            <w:pPr>
              <w:pStyle w:val="TableBullet"/>
            </w:pPr>
            <w:r w:rsidRPr="00CE6F36">
              <w:t>Browser</w:t>
            </w:r>
            <w:r w:rsidR="003C688F">
              <w:t>-</w:t>
            </w:r>
            <w:r w:rsidRPr="00CE6F36">
              <w:t>based interface allowing for remote use by Agents and Managers</w:t>
            </w:r>
          </w:p>
          <w:p w14:paraId="3F3DACB0" w14:textId="006C7F30" w:rsidR="00EB40D3" w:rsidRPr="00CE6F36" w:rsidRDefault="00EB40D3" w:rsidP="005F1888">
            <w:pPr>
              <w:pStyle w:val="TableBullet"/>
            </w:pPr>
            <w:r w:rsidRPr="00CE6F36">
              <w:t xml:space="preserve">A </w:t>
            </w:r>
            <w:r w:rsidR="003C688F">
              <w:t>M</w:t>
            </w:r>
            <w:r w:rsidRPr="00CE6F36">
              <w:t xml:space="preserve">anagement </w:t>
            </w:r>
            <w:r w:rsidR="00204AC5">
              <w:t>P</w:t>
            </w:r>
            <w:r w:rsidRPr="00CE6F36">
              <w:t>ortal for contact center statistics such as calls waiting, calls abandoned</w:t>
            </w:r>
            <w:r w:rsidR="003C688F">
              <w:t>,</w:t>
            </w:r>
            <w:r w:rsidRPr="00CE6F36">
              <w:t xml:space="preserve"> and average hold time</w:t>
            </w:r>
          </w:p>
          <w:p w14:paraId="3C16AFB5" w14:textId="50426BA3" w:rsidR="00EB40D3" w:rsidRPr="003C688F" w:rsidRDefault="00EB40D3" w:rsidP="005F1888">
            <w:pPr>
              <w:pStyle w:val="TableBullet"/>
            </w:pPr>
            <w:r w:rsidRPr="003C688F">
              <w:t>Video, audio</w:t>
            </w:r>
            <w:r w:rsidR="003C688F">
              <w:t>,</w:t>
            </w:r>
            <w:r w:rsidRPr="003C688F">
              <w:t xml:space="preserve"> and </w:t>
            </w:r>
            <w:r w:rsidR="003C688F">
              <w:t>R</w:t>
            </w:r>
            <w:r w:rsidRPr="003C688F">
              <w:t>eal</w:t>
            </w:r>
            <w:r w:rsidR="003C688F">
              <w:t>-T</w:t>
            </w:r>
            <w:r w:rsidRPr="003C688F">
              <w:t xml:space="preserve">ime </w:t>
            </w:r>
            <w:r w:rsidR="003C688F">
              <w:t>T</w:t>
            </w:r>
            <w:r w:rsidRPr="003C688F">
              <w:t>ext communications</w:t>
            </w:r>
          </w:p>
          <w:p w14:paraId="4D5F8F71" w14:textId="4AE390E4" w:rsidR="00EB40D3" w:rsidRPr="005F1888" w:rsidRDefault="003F4388" w:rsidP="005F1888">
            <w:pPr>
              <w:pStyle w:val="TableBullet"/>
            </w:pPr>
            <w:r>
              <w:t>Web Real-Time Communications (</w:t>
            </w:r>
            <w:r w:rsidR="00EB40D3" w:rsidRPr="003C688F">
              <w:t>WebRTC</w:t>
            </w:r>
            <w:r>
              <w:t>)</w:t>
            </w:r>
            <w:r w:rsidR="00EB40D3" w:rsidRPr="003C688F">
              <w:t xml:space="preserve"> technology to facilitate browser</w:t>
            </w:r>
            <w:r w:rsidR="003C688F">
              <w:t>-</w:t>
            </w:r>
            <w:r w:rsidR="00EB40D3" w:rsidRPr="003C688F">
              <w:t>to</w:t>
            </w:r>
            <w:r w:rsidR="003C688F">
              <w:t>-</w:t>
            </w:r>
            <w:r w:rsidR="00EB40D3" w:rsidRPr="003C688F">
              <w:t>browser video co</w:t>
            </w:r>
            <w:r w:rsidR="00EB40D3" w:rsidRPr="005F1888">
              <w:t>mmunication</w:t>
            </w:r>
          </w:p>
          <w:p w14:paraId="660EAFF9" w14:textId="1F283D5C" w:rsidR="00EB40D3" w:rsidRPr="005F1888" w:rsidRDefault="00EB40D3" w:rsidP="005F1888">
            <w:pPr>
              <w:pStyle w:val="TableBullet"/>
            </w:pPr>
            <w:r w:rsidRPr="005F1888">
              <w:t>Enterprise Service Bus for enterprise data integration</w:t>
            </w:r>
          </w:p>
          <w:p w14:paraId="5C81E010" w14:textId="77777777" w:rsidR="00EB40D3" w:rsidRPr="005F1888" w:rsidRDefault="00EB40D3" w:rsidP="005F1888">
            <w:pPr>
              <w:pStyle w:val="TableBullet"/>
            </w:pPr>
            <w:r w:rsidRPr="005F1888">
              <w:t>Support for multiple queues: Complaints and General Questions</w:t>
            </w:r>
          </w:p>
        </w:tc>
      </w:tr>
      <w:tr w:rsidR="002117C3" w14:paraId="05CA12C9" w14:textId="77777777" w:rsidTr="009174FD">
        <w:trPr>
          <w:trHeight w:val="1894"/>
        </w:trPr>
        <w:tc>
          <w:tcPr>
            <w:tcW w:w="990" w:type="dxa"/>
            <w:shd w:val="clear" w:color="auto" w:fill="F2F2F2" w:themeFill="background1" w:themeFillShade="F2"/>
          </w:tcPr>
          <w:p w14:paraId="57C736D0" w14:textId="77777777" w:rsidR="00EB40D3" w:rsidRPr="00E82AB6" w:rsidRDefault="00EB40D3" w:rsidP="005F1888">
            <w:pPr>
              <w:pStyle w:val="TableText"/>
            </w:pPr>
            <w:r w:rsidRPr="00E82AB6">
              <w:lastRenderedPageBreak/>
              <w:t>1.1</w:t>
            </w:r>
          </w:p>
        </w:tc>
        <w:tc>
          <w:tcPr>
            <w:tcW w:w="1890" w:type="dxa"/>
            <w:shd w:val="clear" w:color="auto" w:fill="F2F2F2" w:themeFill="background1" w:themeFillShade="F2"/>
          </w:tcPr>
          <w:p w14:paraId="108EAC3F" w14:textId="77777777" w:rsidR="00EB40D3" w:rsidRPr="00E82AB6" w:rsidRDefault="00EB40D3" w:rsidP="005F1888">
            <w:pPr>
              <w:pStyle w:val="TableText"/>
            </w:pPr>
            <w:r w:rsidRPr="00E82AB6">
              <w:t>February 17, 2017</w:t>
            </w:r>
          </w:p>
        </w:tc>
        <w:tc>
          <w:tcPr>
            <w:tcW w:w="6475" w:type="dxa"/>
            <w:shd w:val="clear" w:color="auto" w:fill="F2F2F2" w:themeFill="background1" w:themeFillShade="F2"/>
          </w:tcPr>
          <w:p w14:paraId="4C72A8D4" w14:textId="2CEEF60B" w:rsidR="00EB40D3" w:rsidRPr="00E82AB6" w:rsidRDefault="00EB40D3" w:rsidP="005F1888">
            <w:pPr>
              <w:pStyle w:val="TableBullet"/>
            </w:pPr>
            <w:r w:rsidRPr="00E82AB6">
              <w:t xml:space="preserve">Call transfer functionality </w:t>
            </w:r>
            <w:r w:rsidR="004B0872">
              <w:t>from one A</w:t>
            </w:r>
            <w:r w:rsidRPr="00E82AB6">
              <w:t>gent to another</w:t>
            </w:r>
          </w:p>
          <w:p w14:paraId="65C3B2D7" w14:textId="74B98890" w:rsidR="00EB40D3" w:rsidRPr="00E82AB6" w:rsidRDefault="00EB40D3" w:rsidP="005F1888">
            <w:pPr>
              <w:pStyle w:val="TableBullet"/>
            </w:pPr>
            <w:r w:rsidRPr="00E82AB6">
              <w:t>Increased character limit in WebRTC RTT implementation</w:t>
            </w:r>
          </w:p>
          <w:p w14:paraId="1FB0DC8A" w14:textId="77777777" w:rsidR="00EB40D3" w:rsidRPr="00CE6F36" w:rsidRDefault="00EB40D3" w:rsidP="005F1888">
            <w:pPr>
              <w:pStyle w:val="TableBullet"/>
            </w:pPr>
            <w:r w:rsidRPr="00CE6F36">
              <w:t>Acceptance of inbound PSTN calls</w:t>
            </w:r>
          </w:p>
          <w:p w14:paraId="5F096C54" w14:textId="126F67DE" w:rsidR="00EB40D3" w:rsidRPr="00CE6F36" w:rsidRDefault="00EB40D3" w:rsidP="005F1888">
            <w:pPr>
              <w:pStyle w:val="TableBullet"/>
            </w:pPr>
            <w:r w:rsidRPr="00CE6F36">
              <w:t>Data transmission encrypt</w:t>
            </w:r>
            <w:r w:rsidR="00F6301C">
              <w:t>ion</w:t>
            </w:r>
            <w:r w:rsidRPr="00CE6F36">
              <w:t xml:space="preserve"> using TLS and HTTPS throughout the platform</w:t>
            </w:r>
          </w:p>
          <w:p w14:paraId="078DB653" w14:textId="77777777" w:rsidR="00EB40D3" w:rsidRPr="003C688F" w:rsidRDefault="00EB40D3" w:rsidP="005F1888">
            <w:pPr>
              <w:pStyle w:val="TableBullet"/>
            </w:pPr>
            <w:r w:rsidRPr="00CE6F36">
              <w:t>Segmentation of application servers to increase system scalability</w:t>
            </w:r>
          </w:p>
          <w:p w14:paraId="62983F87" w14:textId="426A51DA" w:rsidR="00EB40D3" w:rsidRPr="003C688F" w:rsidRDefault="00EB40D3" w:rsidP="005F1888">
            <w:pPr>
              <w:pStyle w:val="TableBullet"/>
            </w:pPr>
            <w:r w:rsidRPr="003C688F">
              <w:t>Code modifications to improve reliability and scalability</w:t>
            </w:r>
          </w:p>
        </w:tc>
      </w:tr>
      <w:tr w:rsidR="002117C3" w14:paraId="271E9A35" w14:textId="77777777" w:rsidTr="009174FD">
        <w:trPr>
          <w:trHeight w:val="3055"/>
        </w:trPr>
        <w:tc>
          <w:tcPr>
            <w:tcW w:w="990" w:type="dxa"/>
          </w:tcPr>
          <w:p w14:paraId="343F5C59" w14:textId="77777777" w:rsidR="00EB40D3" w:rsidRPr="00E82AB6" w:rsidRDefault="00EB40D3" w:rsidP="005F1888">
            <w:pPr>
              <w:pStyle w:val="TableText"/>
            </w:pPr>
            <w:r w:rsidRPr="00E82AB6">
              <w:t>2.0</w:t>
            </w:r>
          </w:p>
        </w:tc>
        <w:tc>
          <w:tcPr>
            <w:tcW w:w="1890" w:type="dxa"/>
          </w:tcPr>
          <w:p w14:paraId="7DC68610" w14:textId="77777777" w:rsidR="00EB40D3" w:rsidRPr="00E82AB6" w:rsidRDefault="00EB40D3" w:rsidP="005F1888">
            <w:pPr>
              <w:pStyle w:val="TableText"/>
            </w:pPr>
            <w:r w:rsidRPr="00E82AB6">
              <w:t>November 1, 2017</w:t>
            </w:r>
          </w:p>
        </w:tc>
        <w:tc>
          <w:tcPr>
            <w:tcW w:w="6475" w:type="dxa"/>
          </w:tcPr>
          <w:p w14:paraId="44121BCF" w14:textId="56F058EF" w:rsidR="00EB40D3" w:rsidRPr="00E82AB6" w:rsidRDefault="00EB40D3" w:rsidP="005F1888">
            <w:pPr>
              <w:pStyle w:val="TableBullet"/>
            </w:pPr>
            <w:r w:rsidRPr="00E82AB6">
              <w:t xml:space="preserve">Introduced a “single pane of glass” for the Agent </w:t>
            </w:r>
            <w:r w:rsidR="00204AC5">
              <w:t>P</w:t>
            </w:r>
            <w:r w:rsidRPr="00E82AB6">
              <w:t xml:space="preserve">ortal, </w:t>
            </w:r>
            <w:r w:rsidR="00F6301C">
              <w:t xml:space="preserve">ensuring </w:t>
            </w:r>
            <w:r w:rsidRPr="00E82AB6">
              <w:t>all communications occur through the browser</w:t>
            </w:r>
          </w:p>
          <w:p w14:paraId="05C1A1C1" w14:textId="77777777" w:rsidR="00EB40D3" w:rsidRPr="00E82AB6" w:rsidRDefault="00EB40D3" w:rsidP="005F1888">
            <w:pPr>
              <w:pStyle w:val="TableBullet"/>
            </w:pPr>
            <w:r w:rsidRPr="00E82AB6">
              <w:t>Enhanced system security through:</w:t>
            </w:r>
          </w:p>
          <w:p w14:paraId="70671C83" w14:textId="77777777" w:rsidR="00EB40D3" w:rsidRPr="00CE6F36" w:rsidRDefault="00EB40D3" w:rsidP="005F1888">
            <w:pPr>
              <w:pStyle w:val="TableBulletIndented"/>
            </w:pPr>
            <w:r w:rsidRPr="00CE6F36">
              <w:t>An identity and access management solution, OpenAM, to manage system access</w:t>
            </w:r>
          </w:p>
          <w:p w14:paraId="3EBDBEA8" w14:textId="6CAD25BD" w:rsidR="00EB40D3" w:rsidRPr="00CE6F36" w:rsidRDefault="00EB40D3" w:rsidP="005F1888">
            <w:pPr>
              <w:pStyle w:val="TableBulletIndented"/>
            </w:pPr>
            <w:r w:rsidRPr="00CE6F36">
              <w:t>URL masking using NGINX to prevent external cyberattacks</w:t>
            </w:r>
          </w:p>
          <w:p w14:paraId="1048109F" w14:textId="498DB33A" w:rsidR="00EB40D3" w:rsidRPr="00E82AB6" w:rsidRDefault="00EB40D3" w:rsidP="005F1888">
            <w:pPr>
              <w:pStyle w:val="TableBullet"/>
            </w:pPr>
            <w:r w:rsidRPr="00E82AB6">
              <w:t>Added an external visual ring indicator (Kuando Busylight</w:t>
            </w:r>
            <w:r w:rsidR="001322AA" w:rsidRPr="00E82AB6">
              <w:t>™</w:t>
            </w:r>
            <w:r w:rsidRPr="00E82AB6">
              <w:t>) to inform the Agent of an incoming call and others of an Agent’s status</w:t>
            </w:r>
          </w:p>
          <w:p w14:paraId="37B25238" w14:textId="77777777" w:rsidR="00EB40D3" w:rsidRPr="00E82AB6" w:rsidRDefault="00EB40D3" w:rsidP="005F1888">
            <w:pPr>
              <w:pStyle w:val="TableBullet"/>
            </w:pPr>
            <w:r w:rsidRPr="00E82AB6">
              <w:t>Introduced videomail recording and retrieval</w:t>
            </w:r>
          </w:p>
          <w:p w14:paraId="4F08F97F" w14:textId="5D90A5E2" w:rsidR="00EB40D3" w:rsidRPr="005F1888" w:rsidRDefault="00F6301C" w:rsidP="005F1888">
            <w:pPr>
              <w:pStyle w:val="TableBullet"/>
            </w:pPr>
            <w:r>
              <w:t>Provided u</w:t>
            </w:r>
            <w:r w:rsidR="00EB40D3" w:rsidRPr="005F1888">
              <w:t>sability enhancements to the Agent, Management</w:t>
            </w:r>
            <w:r w:rsidR="003C688F" w:rsidRPr="005F1888">
              <w:t>,</w:t>
            </w:r>
            <w:r w:rsidR="00EB40D3" w:rsidRPr="005F1888">
              <w:t xml:space="preserve"> and Consumer portals</w:t>
            </w:r>
          </w:p>
          <w:p w14:paraId="26585E19" w14:textId="77777777" w:rsidR="00EB40D3" w:rsidRPr="00E82AB6" w:rsidRDefault="00EB40D3" w:rsidP="005F1888">
            <w:pPr>
              <w:pStyle w:val="TableBullet"/>
            </w:pPr>
            <w:r w:rsidRPr="00E82AB6">
              <w:t>Simplified the installation process for quicker installations</w:t>
            </w:r>
          </w:p>
        </w:tc>
      </w:tr>
      <w:tr w:rsidR="00D065AD" w:rsidRPr="00B84799" w14:paraId="665BEC4F" w14:textId="77777777" w:rsidTr="009174FD">
        <w:trPr>
          <w:trHeight w:val="4684"/>
        </w:trPr>
        <w:tc>
          <w:tcPr>
            <w:tcW w:w="990" w:type="dxa"/>
            <w:tcBorders>
              <w:bottom w:val="single" w:sz="4" w:space="0" w:color="auto"/>
            </w:tcBorders>
            <w:shd w:val="clear" w:color="auto" w:fill="F2F2F2" w:themeFill="background1" w:themeFillShade="F2"/>
          </w:tcPr>
          <w:p w14:paraId="10E7B593" w14:textId="5ECA32A6" w:rsidR="00D065AD" w:rsidRPr="00B84799" w:rsidRDefault="00D065AD" w:rsidP="009174FD">
            <w:pPr>
              <w:pStyle w:val="TableText"/>
            </w:pPr>
            <w:r w:rsidRPr="00B84799">
              <w:t>2.1</w:t>
            </w:r>
          </w:p>
        </w:tc>
        <w:tc>
          <w:tcPr>
            <w:tcW w:w="1890" w:type="dxa"/>
            <w:tcBorders>
              <w:bottom w:val="single" w:sz="4" w:space="0" w:color="auto"/>
            </w:tcBorders>
            <w:shd w:val="clear" w:color="auto" w:fill="F2F2F2" w:themeFill="background1" w:themeFillShade="F2"/>
          </w:tcPr>
          <w:p w14:paraId="242D8E8A" w14:textId="0E06039E" w:rsidR="00D065AD" w:rsidRPr="00B84799" w:rsidRDefault="00D065AD" w:rsidP="009174FD">
            <w:pPr>
              <w:pStyle w:val="TableText"/>
            </w:pPr>
            <w:r w:rsidRPr="00B84799">
              <w:t>May 2018</w:t>
            </w:r>
          </w:p>
        </w:tc>
        <w:tc>
          <w:tcPr>
            <w:tcW w:w="6475" w:type="dxa"/>
            <w:tcBorders>
              <w:bottom w:val="single" w:sz="4" w:space="0" w:color="auto"/>
            </w:tcBorders>
            <w:shd w:val="clear" w:color="auto" w:fill="F2F2F2" w:themeFill="background1" w:themeFillShade="F2"/>
          </w:tcPr>
          <w:p w14:paraId="14203BC9" w14:textId="77777777" w:rsidR="00D065AD" w:rsidRPr="00B84799" w:rsidRDefault="00D065AD" w:rsidP="009174FD">
            <w:pPr>
              <w:pStyle w:val="TableBullet"/>
            </w:pPr>
            <w:r w:rsidRPr="00B84799">
              <w:t xml:space="preserve">Added </w:t>
            </w:r>
            <w:r>
              <w:t>cap</w:t>
            </w:r>
            <w:r w:rsidRPr="00B84799">
              <w:t>ability for Manager</w:t>
            </w:r>
            <w:r>
              <w:t>s</w:t>
            </w:r>
            <w:r w:rsidRPr="00B84799">
              <w:t xml:space="preserve"> to modify the contact center’s </w:t>
            </w:r>
            <w:r>
              <w:t>h</w:t>
            </w:r>
            <w:r w:rsidRPr="00B84799">
              <w:t xml:space="preserve">ours of </w:t>
            </w:r>
            <w:r>
              <w:t>o</w:t>
            </w:r>
            <w:r w:rsidRPr="00B84799">
              <w:t>perations</w:t>
            </w:r>
          </w:p>
          <w:p w14:paraId="33A25474" w14:textId="77777777" w:rsidR="00D065AD" w:rsidRPr="00B84799" w:rsidRDefault="00D065AD" w:rsidP="009174FD">
            <w:pPr>
              <w:pStyle w:val="TableBullet"/>
            </w:pPr>
            <w:r w:rsidRPr="00B84799">
              <w:t>Added function for a Manager to close the contact center in case of emergency</w:t>
            </w:r>
          </w:p>
          <w:p w14:paraId="758EB616" w14:textId="77777777" w:rsidR="00D065AD" w:rsidRPr="00B84799" w:rsidRDefault="00D065AD" w:rsidP="009174FD">
            <w:pPr>
              <w:pStyle w:val="TableBullet"/>
            </w:pPr>
            <w:r w:rsidRPr="00B84799">
              <w:t>Integration with Zendesk using CDC Software. This will be a permanent feature and is configurable during installation</w:t>
            </w:r>
            <w:r>
              <w:t>.</w:t>
            </w:r>
          </w:p>
          <w:p w14:paraId="7EEC62EC" w14:textId="77777777" w:rsidR="00D065AD" w:rsidRPr="00B84799" w:rsidRDefault="00D065AD" w:rsidP="009174FD">
            <w:pPr>
              <w:pStyle w:val="TableBullet"/>
            </w:pPr>
            <w:r w:rsidRPr="00B84799">
              <w:t xml:space="preserve">Developed ACE Direct skinny modes for both the </w:t>
            </w:r>
            <w:r>
              <w:t>A</w:t>
            </w:r>
            <w:r w:rsidRPr="00B84799">
              <w:t xml:space="preserve">gent and </w:t>
            </w:r>
            <w:r>
              <w:t>C</w:t>
            </w:r>
            <w:r w:rsidRPr="00B84799">
              <w:t>onsumer screens when a separate CRM system is in use</w:t>
            </w:r>
          </w:p>
          <w:p w14:paraId="4D9BFE88" w14:textId="77777777" w:rsidR="00D065AD" w:rsidRPr="00B84799" w:rsidRDefault="00D065AD" w:rsidP="009174FD">
            <w:pPr>
              <w:pStyle w:val="TableBullet"/>
            </w:pPr>
            <w:r>
              <w:t>Established o</w:t>
            </w:r>
            <w:r w:rsidRPr="00B84799">
              <w:t xml:space="preserve">utbound calling from the Agent </w:t>
            </w:r>
            <w:r>
              <w:t>P</w:t>
            </w:r>
            <w:r w:rsidRPr="00B84799">
              <w:t>ortal</w:t>
            </w:r>
          </w:p>
          <w:p w14:paraId="7480788D" w14:textId="77777777" w:rsidR="00D065AD" w:rsidRPr="00B84799" w:rsidRDefault="00D065AD" w:rsidP="009174FD">
            <w:pPr>
              <w:pStyle w:val="TableBullet"/>
            </w:pPr>
            <w:r w:rsidRPr="00B84799">
              <w:t>U</w:t>
            </w:r>
            <w:r>
              <w:t>ser Interface (U</w:t>
            </w:r>
            <w:r w:rsidRPr="00B84799">
              <w:t>I</w:t>
            </w:r>
            <w:r>
              <w:t>)</w:t>
            </w:r>
            <w:r w:rsidRPr="00B84799">
              <w:t xml:space="preserve"> Enhancements:</w:t>
            </w:r>
          </w:p>
          <w:p w14:paraId="7F9DAE8F" w14:textId="77777777" w:rsidR="00D065AD" w:rsidRPr="00B84799" w:rsidRDefault="00D065AD" w:rsidP="009174FD">
            <w:pPr>
              <w:pStyle w:val="TableBulletIndented"/>
            </w:pPr>
            <w:r w:rsidRPr="00B84799">
              <w:t xml:space="preserve">Present the </w:t>
            </w:r>
            <w:r>
              <w:t>Agent’</w:t>
            </w:r>
            <w:r w:rsidRPr="00B84799">
              <w:t xml:space="preserve">s name to </w:t>
            </w:r>
            <w:r>
              <w:t>C</w:t>
            </w:r>
            <w:r w:rsidRPr="00B84799">
              <w:t>onsumer during a call</w:t>
            </w:r>
          </w:p>
          <w:p w14:paraId="5F3E8F2C" w14:textId="77777777" w:rsidR="00D065AD" w:rsidRPr="00B84799" w:rsidRDefault="00D065AD" w:rsidP="009174FD">
            <w:pPr>
              <w:pStyle w:val="TableBulletIndented"/>
            </w:pPr>
            <w:r w:rsidRPr="00B84799">
              <w:t xml:space="preserve">Re-style the back button on the Consumer </w:t>
            </w:r>
            <w:r>
              <w:t>P</w:t>
            </w:r>
            <w:r w:rsidRPr="00B84799">
              <w:t>ortal</w:t>
            </w:r>
          </w:p>
          <w:p w14:paraId="7E07621F" w14:textId="77777777" w:rsidR="00D065AD" w:rsidRPr="00B84799" w:rsidRDefault="00D065AD" w:rsidP="009174FD">
            <w:pPr>
              <w:pStyle w:val="TableBulletIndented"/>
            </w:pPr>
            <w:r w:rsidRPr="00B84799">
              <w:t xml:space="preserve">New dialog to inform </w:t>
            </w:r>
            <w:r>
              <w:t>C</w:t>
            </w:r>
            <w:r w:rsidRPr="00B84799">
              <w:t>onsumers that they are in queue</w:t>
            </w:r>
          </w:p>
          <w:p w14:paraId="7C4C48FA" w14:textId="77777777" w:rsidR="00D065AD" w:rsidRPr="00B84799" w:rsidRDefault="00D065AD" w:rsidP="009174FD">
            <w:pPr>
              <w:pStyle w:val="TableBulletIndented"/>
            </w:pPr>
            <w:r w:rsidRPr="00B84799">
              <w:t>Clear</w:t>
            </w:r>
            <w:r>
              <w:t xml:space="preserve"> </w:t>
            </w:r>
            <w:r w:rsidRPr="00B84799">
              <w:t>/</w:t>
            </w:r>
            <w:r>
              <w:t xml:space="preserve"> </w:t>
            </w:r>
            <w:r w:rsidRPr="00B84799">
              <w:t>enable</w:t>
            </w:r>
            <w:r>
              <w:t xml:space="preserve"> </w:t>
            </w:r>
            <w:r w:rsidRPr="00B84799">
              <w:t>/</w:t>
            </w:r>
            <w:r>
              <w:t xml:space="preserve"> </w:t>
            </w:r>
            <w:r w:rsidRPr="00B84799">
              <w:t xml:space="preserve">disable chat using context (both </w:t>
            </w:r>
            <w:r>
              <w:t>A</w:t>
            </w:r>
            <w:r w:rsidRPr="00B84799">
              <w:t xml:space="preserve">gent and </w:t>
            </w:r>
            <w:r>
              <w:t>C</w:t>
            </w:r>
            <w:r w:rsidRPr="00B84799">
              <w:t>onsumers)</w:t>
            </w:r>
          </w:p>
          <w:p w14:paraId="159899A1" w14:textId="77777777" w:rsidR="00D065AD" w:rsidRPr="00B84799" w:rsidRDefault="00D065AD" w:rsidP="009174FD">
            <w:pPr>
              <w:pStyle w:val="TableBulletIndented"/>
            </w:pPr>
            <w:r w:rsidRPr="00B84799">
              <w:t>Agent option to Return to Away / Return to Ready after a call</w:t>
            </w:r>
          </w:p>
          <w:p w14:paraId="1A4A843E" w14:textId="77777777" w:rsidR="00D065AD" w:rsidRPr="00B84799" w:rsidRDefault="00D065AD" w:rsidP="009174FD">
            <w:pPr>
              <w:pStyle w:val="TableBulletIndented"/>
            </w:pPr>
            <w:r w:rsidRPr="00B84799">
              <w:t>Enhancements to the Management Portal UI</w:t>
            </w:r>
            <w:r>
              <w:t>,</w:t>
            </w:r>
            <w:r w:rsidRPr="00B84799">
              <w:t xml:space="preserve"> including the </w:t>
            </w:r>
            <w:r>
              <w:t>A</w:t>
            </w:r>
            <w:r w:rsidRPr="00B84799">
              <w:t>gent PIE chart, etc.</w:t>
            </w:r>
          </w:p>
          <w:p w14:paraId="77EE8833" w14:textId="77777777" w:rsidR="00D065AD" w:rsidRDefault="00D065AD" w:rsidP="008A2E41">
            <w:pPr>
              <w:pStyle w:val="TableBulletIndented"/>
            </w:pPr>
            <w:r w:rsidRPr="00B84799">
              <w:t>Incorporated resizable</w:t>
            </w:r>
            <w:r>
              <w:t xml:space="preserve"> </w:t>
            </w:r>
            <w:r w:rsidRPr="00B84799">
              <w:t>/</w:t>
            </w:r>
            <w:r>
              <w:t xml:space="preserve"> </w:t>
            </w:r>
            <w:r w:rsidRPr="00B84799">
              <w:t>movable</w:t>
            </w:r>
            <w:r>
              <w:t xml:space="preserve"> </w:t>
            </w:r>
            <w:r w:rsidRPr="00B84799">
              <w:t>/</w:t>
            </w:r>
            <w:r>
              <w:t xml:space="preserve"> </w:t>
            </w:r>
            <w:r w:rsidRPr="00B84799">
              <w:t>profile</w:t>
            </w:r>
            <w:r>
              <w:t>-</w:t>
            </w:r>
            <w:r w:rsidRPr="00B84799">
              <w:t xml:space="preserve">able </w:t>
            </w:r>
            <w:r>
              <w:t>A</w:t>
            </w:r>
            <w:r w:rsidRPr="00B84799">
              <w:t>gent forms</w:t>
            </w:r>
          </w:p>
          <w:p w14:paraId="7F371E83" w14:textId="77777777" w:rsidR="0077558C" w:rsidRPr="00B84799" w:rsidRDefault="0077558C" w:rsidP="0077558C">
            <w:pPr>
              <w:pStyle w:val="TableBullet"/>
              <w:keepNext/>
              <w:keepLines/>
            </w:pPr>
            <w:r w:rsidRPr="00B84799">
              <w:t>Improved Installation and Operations</w:t>
            </w:r>
          </w:p>
          <w:p w14:paraId="009A7D75" w14:textId="77777777" w:rsidR="0077558C" w:rsidRPr="00B84799" w:rsidRDefault="0077558C" w:rsidP="0077558C">
            <w:pPr>
              <w:pStyle w:val="TableBulletIndented"/>
              <w:keepNext/>
              <w:keepLines/>
            </w:pPr>
            <w:r w:rsidRPr="00B84799">
              <w:t>Global configuration file to simplify the installation process</w:t>
            </w:r>
          </w:p>
          <w:p w14:paraId="41CB9A57" w14:textId="77777777" w:rsidR="0077558C" w:rsidRPr="00B84799" w:rsidRDefault="0077558C" w:rsidP="0077558C">
            <w:pPr>
              <w:pStyle w:val="TableBulletIndented"/>
              <w:keepNext/>
              <w:keepLines/>
            </w:pPr>
            <w:r w:rsidRPr="00B84799">
              <w:t>Updated installation procedure for global configuration</w:t>
            </w:r>
          </w:p>
          <w:p w14:paraId="3AECD539" w14:textId="77777777" w:rsidR="0077558C" w:rsidRPr="00B84799" w:rsidRDefault="0077558C" w:rsidP="0077558C">
            <w:pPr>
              <w:pStyle w:val="TableBulletIndented"/>
              <w:keepNext/>
              <w:keepLines/>
            </w:pPr>
            <w:r w:rsidRPr="00B84799">
              <w:t>Consolidated database for both ACE Direct and Asterisk</w:t>
            </w:r>
          </w:p>
          <w:p w14:paraId="2ABCB3F1" w14:textId="77777777" w:rsidR="0077558C" w:rsidRPr="00B84799" w:rsidRDefault="0077558C" w:rsidP="0077558C">
            <w:pPr>
              <w:pStyle w:val="TableBulletIndented"/>
              <w:keepNext/>
              <w:keepLines/>
            </w:pPr>
            <w:r w:rsidRPr="00B84799">
              <w:t xml:space="preserve">Created an ACE Direct sample </w:t>
            </w:r>
            <w:r>
              <w:t>database (</w:t>
            </w:r>
            <w:r w:rsidRPr="00B84799">
              <w:t>DB</w:t>
            </w:r>
            <w:r>
              <w:t>)</w:t>
            </w:r>
            <w:r w:rsidRPr="00B84799">
              <w:t xml:space="preserve"> (script) for an initial installation</w:t>
            </w:r>
          </w:p>
          <w:p w14:paraId="02C1F836" w14:textId="244FDBED" w:rsidR="0077558C" w:rsidRPr="00B84799" w:rsidRDefault="0077558C" w:rsidP="009174FD">
            <w:pPr>
              <w:pStyle w:val="TableBulletIndented"/>
              <w:spacing w:after="120"/>
              <w:ind w:left="418"/>
            </w:pPr>
            <w:r w:rsidRPr="00B84799">
              <w:t>Redesign</w:t>
            </w:r>
            <w:r>
              <w:t>ed</w:t>
            </w:r>
            <w:r w:rsidRPr="00B84799">
              <w:t xml:space="preserve"> ACE Direct</w:t>
            </w:r>
            <w:r>
              <w:t xml:space="preserve"> </w:t>
            </w:r>
            <w:r w:rsidRPr="00B84799">
              <w:t>/</w:t>
            </w:r>
            <w:r>
              <w:t xml:space="preserve"> </w:t>
            </w:r>
            <w:r w:rsidRPr="00B84799">
              <w:t>NGINX</w:t>
            </w:r>
            <w:r>
              <w:t xml:space="preserve"> </w:t>
            </w:r>
            <w:r w:rsidRPr="00B84799">
              <w:t>/</w:t>
            </w:r>
            <w:r>
              <w:t xml:space="preserve"> </w:t>
            </w:r>
            <w:r w:rsidRPr="00B84799">
              <w:t xml:space="preserve">OpenAM routing for simplicity and </w:t>
            </w:r>
            <w:r>
              <w:t>HTTP Strict Transfer Security (</w:t>
            </w:r>
            <w:r w:rsidRPr="00B84799">
              <w:t>HSTS</w:t>
            </w:r>
            <w:r>
              <w:t>)</w:t>
            </w:r>
            <w:r w:rsidRPr="00B84799">
              <w:t xml:space="preserve"> directive</w:t>
            </w:r>
          </w:p>
        </w:tc>
      </w:tr>
      <w:tr w:rsidR="00D065AD" w:rsidRPr="00B84799" w14:paraId="4948FEC3" w14:textId="77777777" w:rsidTr="007D4AF3">
        <w:trPr>
          <w:trHeight w:val="544"/>
        </w:trPr>
        <w:tc>
          <w:tcPr>
            <w:tcW w:w="990" w:type="dxa"/>
            <w:tcBorders>
              <w:top w:val="single" w:sz="4" w:space="0" w:color="auto"/>
              <w:left w:val="single" w:sz="4" w:space="0" w:color="auto"/>
              <w:bottom w:val="single" w:sz="4" w:space="0" w:color="auto"/>
              <w:right w:val="single" w:sz="4" w:space="0" w:color="auto"/>
            </w:tcBorders>
            <w:shd w:val="clear" w:color="auto" w:fill="auto"/>
          </w:tcPr>
          <w:p w14:paraId="025E5049" w14:textId="0DA2D2F4" w:rsidR="00D065AD" w:rsidRPr="00B84799" w:rsidRDefault="00D065AD" w:rsidP="00D065AD">
            <w:pPr>
              <w:pStyle w:val="TableText"/>
              <w:keepNext/>
              <w:keepLines/>
            </w:pPr>
            <w:r>
              <w:rPr>
                <w:rFonts w:cs="Arial"/>
              </w:rPr>
              <w:lastRenderedPageBreak/>
              <w:t>3.0</w:t>
            </w:r>
          </w:p>
        </w:tc>
        <w:tc>
          <w:tcPr>
            <w:tcW w:w="1890" w:type="dxa"/>
            <w:tcBorders>
              <w:top w:val="single" w:sz="4" w:space="0" w:color="auto"/>
              <w:left w:val="single" w:sz="4" w:space="0" w:color="auto"/>
              <w:bottom w:val="single" w:sz="4" w:space="0" w:color="auto"/>
              <w:right w:val="single" w:sz="4" w:space="0" w:color="auto"/>
            </w:tcBorders>
            <w:shd w:val="clear" w:color="auto" w:fill="auto"/>
          </w:tcPr>
          <w:p w14:paraId="773AAF6C" w14:textId="3A8399A8" w:rsidR="00D065AD" w:rsidRPr="00B84799" w:rsidRDefault="00D065AD" w:rsidP="00D065AD">
            <w:pPr>
              <w:pStyle w:val="TableText"/>
              <w:keepNext/>
              <w:keepLines/>
            </w:pPr>
            <w:r>
              <w:rPr>
                <w:rFonts w:cs="Arial"/>
              </w:rPr>
              <w:t xml:space="preserve">October 26, </w:t>
            </w:r>
            <w:r w:rsidRPr="00B84799">
              <w:rPr>
                <w:rFonts w:cs="Arial"/>
              </w:rPr>
              <w:t>2018</w:t>
            </w:r>
          </w:p>
        </w:tc>
        <w:tc>
          <w:tcPr>
            <w:tcW w:w="6475" w:type="dxa"/>
            <w:tcBorders>
              <w:top w:val="single" w:sz="4" w:space="0" w:color="auto"/>
              <w:left w:val="single" w:sz="4" w:space="0" w:color="auto"/>
              <w:bottom w:val="single" w:sz="4" w:space="0" w:color="auto"/>
              <w:right w:val="single" w:sz="4" w:space="0" w:color="auto"/>
            </w:tcBorders>
            <w:shd w:val="clear" w:color="auto" w:fill="auto"/>
          </w:tcPr>
          <w:p w14:paraId="0539CA9C" w14:textId="77777777" w:rsidR="00D065AD" w:rsidRDefault="00D065AD" w:rsidP="00D065AD">
            <w:pPr>
              <w:pStyle w:val="TableBullet"/>
              <w:keepNext/>
              <w:keepLines/>
            </w:pPr>
            <w:r w:rsidRPr="7F203133">
              <w:rPr>
                <w:b/>
                <w:bCs/>
              </w:rPr>
              <w:t>Containers</w:t>
            </w:r>
            <w:r w:rsidRPr="009174FD">
              <w:t xml:space="preserve"> –</w:t>
            </w:r>
            <w:r>
              <w:t xml:space="preserve"> Containers simplify the overall ACE Direct installation, configuration, and deployment. They improve portability to different environments and add modularity.</w:t>
            </w:r>
          </w:p>
          <w:p w14:paraId="7C395C6A" w14:textId="77777777" w:rsidR="00D065AD" w:rsidRDefault="00D065AD" w:rsidP="00D065AD">
            <w:pPr>
              <w:pStyle w:val="TableBullet"/>
              <w:keepNext/>
              <w:keepLines/>
            </w:pPr>
            <w:r w:rsidRPr="7F203133">
              <w:rPr>
                <w:b/>
                <w:bCs/>
              </w:rPr>
              <w:t>Management Portal Agent Provisioning UI</w:t>
            </w:r>
            <w:r w:rsidRPr="009174FD">
              <w:t xml:space="preserve"> –</w:t>
            </w:r>
            <w:r>
              <w:t xml:space="preserve"> The Management Portal Agent Provisioning screen makes it easy for call center managers to provision and maintain agent users in both OpenAM and ACE Direct. This allows customization of the default agent accounts.</w:t>
            </w:r>
          </w:p>
          <w:p w14:paraId="6E271060" w14:textId="77777777" w:rsidR="00D065AD" w:rsidRDefault="00D065AD" w:rsidP="00D065AD">
            <w:pPr>
              <w:pStyle w:val="TableBullet"/>
              <w:keepNext/>
              <w:keepLines/>
            </w:pPr>
            <w:r w:rsidRPr="7F203133">
              <w:rPr>
                <w:b/>
                <w:bCs/>
              </w:rPr>
              <w:t>Data Logger Utility</w:t>
            </w:r>
            <w:r w:rsidRPr="009174FD">
              <w:t xml:space="preserve"> –</w:t>
            </w:r>
            <w:r>
              <w:t xml:space="preserve"> The Data Logger Utility captures and saves log files, trace information, and testing details automatically. This information facilitates troubleshooting interoperability and call quality issues</w:t>
            </w:r>
          </w:p>
          <w:p w14:paraId="34EC6DB5" w14:textId="77777777" w:rsidR="00D065AD" w:rsidRDefault="00D065AD" w:rsidP="00D065AD">
            <w:pPr>
              <w:pStyle w:val="TableBullet"/>
              <w:keepNext/>
              <w:keepLines/>
            </w:pPr>
            <w:r w:rsidRPr="7F203133">
              <w:rPr>
                <w:b/>
                <w:bCs/>
              </w:rPr>
              <w:t>NGINX Custom Error Page</w:t>
            </w:r>
            <w:r w:rsidRPr="009174FD">
              <w:t xml:space="preserve"> –</w:t>
            </w:r>
            <w:r>
              <w:t xml:space="preserve"> The NGINX Custom Error Page is a more user-friendly page than the default NGINX error page. This ACE Direct page appears when the system is offline</w:t>
            </w:r>
          </w:p>
          <w:p w14:paraId="6A9AF74B" w14:textId="77777777" w:rsidR="00D065AD" w:rsidRDefault="00D065AD" w:rsidP="00D065AD">
            <w:pPr>
              <w:pStyle w:val="TableBullet"/>
              <w:keepNext/>
              <w:keepLines/>
            </w:pPr>
            <w:r w:rsidRPr="7F203133">
              <w:rPr>
                <w:b/>
                <w:bCs/>
              </w:rPr>
              <w:t>ASL Video On Hold</w:t>
            </w:r>
            <w:r w:rsidRPr="009174FD">
              <w:t xml:space="preserve"> –</w:t>
            </w:r>
            <w:r>
              <w:t xml:space="preserve"> This feature allows the call center to display or advertise a custom message to a caller while on hold or after hours</w:t>
            </w:r>
          </w:p>
          <w:p w14:paraId="2168B734" w14:textId="07AB9703" w:rsidR="00D065AD" w:rsidRPr="00B84799" w:rsidRDefault="00D065AD" w:rsidP="009174FD">
            <w:pPr>
              <w:pStyle w:val="TableBullet"/>
              <w:keepNext/>
              <w:keepLines/>
              <w:spacing w:after="120"/>
            </w:pPr>
            <w:r w:rsidRPr="7F203133">
              <w:rPr>
                <w:b/>
                <w:bCs/>
              </w:rPr>
              <w:t>Customizable ACE Direct URLs</w:t>
            </w:r>
            <w:r w:rsidRPr="009174FD">
              <w:t xml:space="preserve"> –</w:t>
            </w:r>
            <w:r>
              <w:t xml:space="preserve"> Customizable ACE Direct Uniform Resource Locators (URL) allow owners, like the FCC, to customize the public URLs to match their corporate name or brand. An example is </w:t>
            </w:r>
            <w:hyperlink r:id="rId28" w:history="1">
              <w:r w:rsidRPr="7F203133">
                <w:rPr>
                  <w:rStyle w:val="Hyperlink"/>
                </w:rPr>
                <w:t>https://xyzcorp.org/XYZDirect/agent</w:t>
              </w:r>
            </w:hyperlink>
          </w:p>
        </w:tc>
      </w:tr>
      <w:tr w:rsidR="00D065AD" w:rsidRPr="00B84799" w14:paraId="46F9BFBA" w14:textId="77777777" w:rsidTr="009174FD">
        <w:trPr>
          <w:trHeight w:val="1259"/>
        </w:trPr>
        <w:tc>
          <w:tcPr>
            <w:tcW w:w="990" w:type="dxa"/>
            <w:tcBorders>
              <w:top w:val="single" w:sz="4" w:space="0" w:color="auto"/>
            </w:tcBorders>
            <w:shd w:val="clear" w:color="auto" w:fill="F2F2F2" w:themeFill="background1" w:themeFillShade="F2"/>
          </w:tcPr>
          <w:p w14:paraId="31FA63D4" w14:textId="44E5D7E7" w:rsidR="00D065AD" w:rsidRPr="00B84799" w:rsidRDefault="00D065AD" w:rsidP="00D065AD">
            <w:pPr>
              <w:pStyle w:val="TableText"/>
              <w:keepNext/>
              <w:keepLines/>
            </w:pPr>
            <w:r w:rsidRPr="7F203133">
              <w:rPr>
                <w:rFonts w:cs="Arial"/>
              </w:rPr>
              <w:t>3.1</w:t>
            </w:r>
          </w:p>
        </w:tc>
        <w:tc>
          <w:tcPr>
            <w:tcW w:w="1890" w:type="dxa"/>
            <w:tcBorders>
              <w:top w:val="single" w:sz="4" w:space="0" w:color="auto"/>
            </w:tcBorders>
            <w:shd w:val="clear" w:color="auto" w:fill="F2F2F2" w:themeFill="background1" w:themeFillShade="F2"/>
          </w:tcPr>
          <w:p w14:paraId="6DD49973" w14:textId="4B182CA0" w:rsidR="00D065AD" w:rsidRPr="00B84799" w:rsidRDefault="00D065AD" w:rsidP="00D065AD">
            <w:pPr>
              <w:pStyle w:val="TableText"/>
              <w:keepNext/>
              <w:keepLines/>
            </w:pPr>
            <w:r w:rsidRPr="7F203133">
              <w:rPr>
                <w:rFonts w:cs="Arial"/>
              </w:rPr>
              <w:t>April 9, 2019</w:t>
            </w:r>
          </w:p>
        </w:tc>
        <w:tc>
          <w:tcPr>
            <w:tcW w:w="6475" w:type="dxa"/>
            <w:tcBorders>
              <w:top w:val="single" w:sz="4" w:space="0" w:color="auto"/>
            </w:tcBorders>
            <w:shd w:val="clear" w:color="auto" w:fill="F2F2F2" w:themeFill="background1" w:themeFillShade="F2"/>
          </w:tcPr>
          <w:p w14:paraId="100FBE07" w14:textId="4104B1A4" w:rsidR="00D065AD" w:rsidRPr="00B84799" w:rsidRDefault="00D065AD" w:rsidP="00D065AD">
            <w:pPr>
              <w:pStyle w:val="TableBullet"/>
              <w:keepNext/>
              <w:keepLines/>
            </w:pPr>
            <w:r w:rsidRPr="7F203133">
              <w:rPr>
                <w:b/>
                <w:bCs/>
              </w:rPr>
              <w:t>SIP Proxy Server</w:t>
            </w:r>
            <w:r>
              <w:t xml:space="preserve"> – The SIP Proxy server provides a single point of entry following Defense-in-Depth principles to create a layer between the ACE Direct environment and the Internet. This enhanced security provides a means to mitigate certain exploits and Distributed Denial of Service attacks (DDoS).</w:t>
            </w:r>
          </w:p>
        </w:tc>
      </w:tr>
      <w:tr w:rsidR="0077558C" w:rsidRPr="00B84799" w14:paraId="19E20392" w14:textId="77777777" w:rsidTr="009174FD">
        <w:trPr>
          <w:trHeight w:val="3424"/>
        </w:trPr>
        <w:tc>
          <w:tcPr>
            <w:tcW w:w="990" w:type="dxa"/>
            <w:tcBorders>
              <w:bottom w:val="single" w:sz="4" w:space="0" w:color="auto"/>
            </w:tcBorders>
            <w:shd w:val="clear" w:color="auto" w:fill="auto"/>
          </w:tcPr>
          <w:p w14:paraId="1B6F10A6" w14:textId="3D5FF026" w:rsidR="0077558C" w:rsidRPr="7F203133" w:rsidRDefault="0077558C" w:rsidP="0077558C">
            <w:pPr>
              <w:pStyle w:val="TableText"/>
              <w:keepNext/>
              <w:keepLines/>
              <w:rPr>
                <w:rFonts w:cs="Arial"/>
              </w:rPr>
            </w:pPr>
            <w:r w:rsidRPr="7F203133">
              <w:rPr>
                <w:rFonts w:cs="Arial"/>
              </w:rPr>
              <w:t>4.0</w:t>
            </w:r>
          </w:p>
        </w:tc>
        <w:tc>
          <w:tcPr>
            <w:tcW w:w="1890" w:type="dxa"/>
            <w:tcBorders>
              <w:bottom w:val="single" w:sz="4" w:space="0" w:color="auto"/>
            </w:tcBorders>
            <w:shd w:val="clear" w:color="auto" w:fill="auto"/>
          </w:tcPr>
          <w:p w14:paraId="0EDE6CED" w14:textId="620E3B2B" w:rsidR="0077558C" w:rsidRPr="7F203133" w:rsidRDefault="0077558C" w:rsidP="0077558C">
            <w:pPr>
              <w:pStyle w:val="TableText"/>
              <w:spacing w:line="259" w:lineRule="auto"/>
              <w:rPr>
                <w:rFonts w:cs="Arial"/>
              </w:rPr>
            </w:pPr>
            <w:r w:rsidRPr="7F203133">
              <w:rPr>
                <w:rFonts w:cs="Arial"/>
              </w:rPr>
              <w:t xml:space="preserve">May </w:t>
            </w:r>
            <w:r w:rsidR="00032206">
              <w:rPr>
                <w:rFonts w:cs="Arial"/>
              </w:rPr>
              <w:t>20</w:t>
            </w:r>
            <w:r w:rsidRPr="7F203133">
              <w:rPr>
                <w:rFonts w:cs="Arial"/>
              </w:rPr>
              <w:t>, 2020</w:t>
            </w:r>
          </w:p>
        </w:tc>
        <w:tc>
          <w:tcPr>
            <w:tcW w:w="6475" w:type="dxa"/>
            <w:tcBorders>
              <w:bottom w:val="single" w:sz="4" w:space="0" w:color="auto"/>
            </w:tcBorders>
            <w:shd w:val="clear" w:color="auto" w:fill="auto"/>
          </w:tcPr>
          <w:p w14:paraId="7F7E31AB" w14:textId="77777777" w:rsidR="0077558C" w:rsidRPr="00ED5936" w:rsidRDefault="0077558C" w:rsidP="0077558C">
            <w:pPr>
              <w:pStyle w:val="TableBullet"/>
            </w:pPr>
            <w:r w:rsidRPr="7F203133">
              <w:rPr>
                <w:b/>
                <w:bCs/>
              </w:rPr>
              <w:t>Captioning</w:t>
            </w:r>
            <w:r>
              <w:t xml:space="preserve"> – Automated Speech Recognition (ASR) engine speech-to-text captioning is now available in the Consumer and Agent portals.</w:t>
            </w:r>
          </w:p>
          <w:p w14:paraId="27446A41" w14:textId="77777777" w:rsidR="0077558C" w:rsidRPr="00ED5936" w:rsidRDefault="0077558C" w:rsidP="0077558C">
            <w:pPr>
              <w:pStyle w:val="TableBullet"/>
            </w:pPr>
            <w:r w:rsidRPr="7F203133">
              <w:rPr>
                <w:b/>
                <w:bCs/>
              </w:rPr>
              <w:t>WebRTC Media Server</w:t>
            </w:r>
            <w:r>
              <w:t xml:space="preserve"> – ACE Direct now uses a Kurento WebRTC Media Server to enhance and improve ACE Direct’s voice, video, and data capabilities.</w:t>
            </w:r>
          </w:p>
          <w:p w14:paraId="06AD0048" w14:textId="77777777" w:rsidR="0077558C" w:rsidRPr="00ED5936" w:rsidRDefault="0077558C" w:rsidP="0077558C">
            <w:pPr>
              <w:pStyle w:val="TableBullet"/>
            </w:pPr>
            <w:r w:rsidRPr="7F203133">
              <w:rPr>
                <w:b/>
                <w:bCs/>
              </w:rPr>
              <w:t xml:space="preserve">Videomail </w:t>
            </w:r>
            <w:r>
              <w:rPr>
                <w:b/>
                <w:bCs/>
              </w:rPr>
              <w:t>E</w:t>
            </w:r>
            <w:r w:rsidRPr="7F203133">
              <w:rPr>
                <w:b/>
                <w:bCs/>
              </w:rPr>
              <w:t>nhancement</w:t>
            </w:r>
            <w:r>
              <w:t xml:space="preserve"> – The media server implements higher-quality videomail recordings, Interactive Video and Voice Response, and a countdown timer.</w:t>
            </w:r>
          </w:p>
          <w:p w14:paraId="05B1437B" w14:textId="77777777" w:rsidR="0077558C" w:rsidRDefault="0077558C" w:rsidP="008A2E41">
            <w:pPr>
              <w:pStyle w:val="TableBullet"/>
            </w:pPr>
            <w:r w:rsidRPr="7F203133">
              <w:rPr>
                <w:b/>
                <w:bCs/>
              </w:rPr>
              <w:t>Containerization</w:t>
            </w:r>
            <w:r>
              <w:t xml:space="preserve"> – Open AM and Asterisk are now available as Docker containers.</w:t>
            </w:r>
          </w:p>
          <w:p w14:paraId="4980FCD2" w14:textId="77777777" w:rsidR="0077558C" w:rsidRDefault="0077558C" w:rsidP="008A2E41">
            <w:pPr>
              <w:pStyle w:val="TableBullet"/>
            </w:pPr>
            <w:r w:rsidRPr="7F203133">
              <w:rPr>
                <w:b/>
                <w:bCs/>
              </w:rPr>
              <w:t>Agent, Consumer</w:t>
            </w:r>
            <w:r>
              <w:rPr>
                <w:b/>
                <w:bCs/>
              </w:rPr>
              <w:t>,</w:t>
            </w:r>
            <w:r w:rsidRPr="7F203133">
              <w:rPr>
                <w:b/>
                <w:bCs/>
              </w:rPr>
              <w:t xml:space="preserve"> and Management Portal UI Enhancements</w:t>
            </w:r>
            <w:r>
              <w:t xml:space="preserve"> </w:t>
            </w:r>
            <w:r w:rsidRPr="009C1294">
              <w:t xml:space="preserve">– </w:t>
            </w:r>
            <w:r>
              <w:t>The web portals have better aspect ratios for video, element locations, element placement, and button sizing.</w:t>
            </w:r>
          </w:p>
          <w:p w14:paraId="4A08B863" w14:textId="77777777" w:rsidR="0077558C" w:rsidRPr="00603228" w:rsidRDefault="0077558C" w:rsidP="0077558C">
            <w:pPr>
              <w:pStyle w:val="TableBullet"/>
              <w:rPr>
                <w:b/>
                <w:bCs/>
              </w:rPr>
            </w:pPr>
            <w:r w:rsidRPr="7F203133">
              <w:rPr>
                <w:b/>
                <w:bCs/>
              </w:rPr>
              <w:t xml:space="preserve">Captioning </w:t>
            </w:r>
            <w:r>
              <w:rPr>
                <w:b/>
                <w:bCs/>
              </w:rPr>
              <w:t>D</w:t>
            </w:r>
            <w:r w:rsidRPr="7F203133">
              <w:rPr>
                <w:b/>
                <w:bCs/>
              </w:rPr>
              <w:t xml:space="preserve">emo </w:t>
            </w:r>
            <w:r>
              <w:rPr>
                <w:b/>
                <w:bCs/>
              </w:rPr>
              <w:t>C</w:t>
            </w:r>
            <w:r w:rsidRPr="7F203133">
              <w:rPr>
                <w:b/>
                <w:bCs/>
              </w:rPr>
              <w:t>apability</w:t>
            </w:r>
            <w:r>
              <w:t xml:space="preserve"> – ACE Direct now has a captioning preview feature that plays a mock captioning conversation between a Consumer and an Agent. This feature is for demonstration purposes only.</w:t>
            </w:r>
          </w:p>
          <w:p w14:paraId="0605718E" w14:textId="6092059A" w:rsidR="0077558C" w:rsidRPr="007F6AEF" w:rsidRDefault="0077558C" w:rsidP="009174FD">
            <w:pPr>
              <w:pStyle w:val="TableBullet"/>
              <w:spacing w:after="120"/>
              <w:rPr>
                <w:b/>
                <w:bCs/>
              </w:rPr>
            </w:pPr>
            <w:r w:rsidRPr="7F203133">
              <w:rPr>
                <w:b/>
                <w:bCs/>
              </w:rPr>
              <w:t>Multi-Party Calling</w:t>
            </w:r>
            <w:r>
              <w:t xml:space="preserve"> – ACE Direct Agents and Consumers </w:t>
            </w:r>
            <w:r w:rsidR="009D016F">
              <w:t>are</w:t>
            </w:r>
            <w:r>
              <w:t xml:space="preserve"> able to participate in calls with up to four simultaneous callers on the same call.</w:t>
            </w:r>
          </w:p>
        </w:tc>
      </w:tr>
      <w:tr w:rsidR="00D065AD" w:rsidRPr="00B84799" w14:paraId="465CCC8E" w14:textId="77777777" w:rsidTr="009174FD">
        <w:trPr>
          <w:trHeight w:val="1079"/>
        </w:trPr>
        <w:tc>
          <w:tcPr>
            <w:tcW w:w="990" w:type="dxa"/>
            <w:tcBorders>
              <w:bottom w:val="single" w:sz="4" w:space="0" w:color="auto"/>
            </w:tcBorders>
            <w:shd w:val="clear" w:color="auto" w:fill="auto"/>
          </w:tcPr>
          <w:p w14:paraId="1FBF6F98" w14:textId="24661F15" w:rsidR="00D065AD" w:rsidRDefault="00D065AD" w:rsidP="00D065AD">
            <w:pPr>
              <w:pStyle w:val="TableText"/>
              <w:keepNext/>
              <w:keepLines/>
              <w:rPr>
                <w:rFonts w:cs="Arial"/>
              </w:rPr>
            </w:pPr>
            <w:r w:rsidRPr="7F203133">
              <w:rPr>
                <w:rFonts w:cs="Arial"/>
              </w:rPr>
              <w:lastRenderedPageBreak/>
              <w:t>4.0</w:t>
            </w:r>
          </w:p>
        </w:tc>
        <w:tc>
          <w:tcPr>
            <w:tcW w:w="1890" w:type="dxa"/>
            <w:tcBorders>
              <w:bottom w:val="single" w:sz="4" w:space="0" w:color="auto"/>
            </w:tcBorders>
            <w:shd w:val="clear" w:color="auto" w:fill="auto"/>
          </w:tcPr>
          <w:p w14:paraId="0E28D3EB" w14:textId="5700DE5A" w:rsidR="00D065AD" w:rsidRDefault="00D065AD" w:rsidP="00D065AD">
            <w:pPr>
              <w:pStyle w:val="TableText"/>
              <w:spacing w:line="259" w:lineRule="auto"/>
              <w:rPr>
                <w:rFonts w:cs="Arial"/>
              </w:rPr>
            </w:pPr>
            <w:r w:rsidRPr="7F203133">
              <w:rPr>
                <w:rFonts w:cs="Arial"/>
              </w:rPr>
              <w:t xml:space="preserve">May </w:t>
            </w:r>
            <w:r w:rsidR="00032206">
              <w:rPr>
                <w:rFonts w:cs="Arial"/>
              </w:rPr>
              <w:t>20</w:t>
            </w:r>
            <w:r w:rsidRPr="7F203133">
              <w:rPr>
                <w:rFonts w:cs="Arial"/>
              </w:rPr>
              <w:t>, 2020</w:t>
            </w:r>
          </w:p>
        </w:tc>
        <w:tc>
          <w:tcPr>
            <w:tcW w:w="6475" w:type="dxa"/>
            <w:tcBorders>
              <w:bottom w:val="single" w:sz="4" w:space="0" w:color="auto"/>
            </w:tcBorders>
            <w:shd w:val="clear" w:color="auto" w:fill="auto"/>
          </w:tcPr>
          <w:p w14:paraId="1B7BBE1C" w14:textId="0864B564" w:rsidR="00D065AD" w:rsidRPr="00603228" w:rsidRDefault="00D065AD" w:rsidP="00D065AD">
            <w:pPr>
              <w:pStyle w:val="TableBullet"/>
              <w:rPr>
                <w:b/>
                <w:bCs/>
              </w:rPr>
            </w:pPr>
            <w:r w:rsidRPr="7F203133">
              <w:rPr>
                <w:b/>
                <w:bCs/>
              </w:rPr>
              <w:t xml:space="preserve">Screen Sharing </w:t>
            </w:r>
            <w:r>
              <w:t xml:space="preserve">– ACE Direct users </w:t>
            </w:r>
            <w:del w:id="110" w:author="Author">
              <w:r w:rsidDel="00C21B55">
                <w:delText xml:space="preserve">will </w:delText>
              </w:r>
            </w:del>
            <w:r>
              <w:t>allow the caller to share their screen with another caller.</w:t>
            </w:r>
          </w:p>
          <w:p w14:paraId="4F568C9A" w14:textId="01C89490" w:rsidR="00D065AD" w:rsidRPr="00603228" w:rsidRDefault="00D065AD" w:rsidP="00D065AD">
            <w:pPr>
              <w:pStyle w:val="TableBullet"/>
              <w:rPr>
                <w:b/>
                <w:bCs/>
              </w:rPr>
            </w:pPr>
            <w:r w:rsidRPr="7F203133">
              <w:rPr>
                <w:b/>
                <w:bCs/>
              </w:rPr>
              <w:t>File Sharing</w:t>
            </w:r>
            <w:r>
              <w:t xml:space="preserve"> – ACE Direct </w:t>
            </w:r>
            <w:del w:id="111" w:author="Author">
              <w:r w:rsidDel="00C21B55">
                <w:delText xml:space="preserve">will </w:delText>
              </w:r>
            </w:del>
            <w:r>
              <w:t>allow users to share / transfer files from one user to another.</w:t>
            </w:r>
          </w:p>
        </w:tc>
      </w:tr>
    </w:tbl>
    <w:p w14:paraId="77047BA7" w14:textId="26BF8A91" w:rsidR="00207EE3" w:rsidRDefault="00207EE3" w:rsidP="000B2F73">
      <w:pPr>
        <w:pStyle w:val="LineSpacer"/>
      </w:pPr>
    </w:p>
    <w:p w14:paraId="1D33A2A9" w14:textId="525C1E09" w:rsidR="00207EE3" w:rsidRDefault="004B3348" w:rsidP="009174FD">
      <w:r>
        <w:fldChar w:fldCharType="begin"/>
      </w:r>
      <w:r>
        <w:instrText xml:space="preserve"> REF _Ref512944495 \h </w:instrText>
      </w:r>
      <w:r>
        <w:fldChar w:fldCharType="separate"/>
      </w:r>
      <w:r w:rsidRPr="00E82AB6">
        <w:t xml:space="preserve">Table </w:t>
      </w:r>
      <w:r w:rsidRPr="003C688F">
        <w:t>3</w:t>
      </w:r>
      <w:r>
        <w:fldChar w:fldCharType="end"/>
      </w:r>
      <w:r w:rsidR="00AB1708">
        <w:t xml:space="preserve"> </w:t>
      </w:r>
      <w:r w:rsidR="00207EE3">
        <w:t xml:space="preserve">provides a </w:t>
      </w:r>
      <w:r w:rsidR="00AB1708">
        <w:t>description of the major features in ACE Direct.</w:t>
      </w:r>
    </w:p>
    <w:p w14:paraId="23944275" w14:textId="759D5C31" w:rsidR="00422EE0" w:rsidRPr="003C688F" w:rsidRDefault="00E82AB6" w:rsidP="009174FD">
      <w:pPr>
        <w:pStyle w:val="TableCaption"/>
        <w:keepNext w:val="0"/>
        <w:keepLines w:val="0"/>
      </w:pPr>
      <w:bookmarkStart w:id="112" w:name="_Ref512944495"/>
      <w:bookmarkStart w:id="113" w:name="_Ref529361799"/>
      <w:bookmarkStart w:id="114" w:name="_Ref512867166"/>
      <w:bookmarkStart w:id="115" w:name="_Toc43825050"/>
      <w:r w:rsidRPr="00E82AB6">
        <w:t xml:space="preserve">Table </w:t>
      </w:r>
      <w:r>
        <w:fldChar w:fldCharType="begin"/>
      </w:r>
      <w:r>
        <w:instrText>SEQ Table \* ARABIC</w:instrText>
      </w:r>
      <w:r>
        <w:fldChar w:fldCharType="separate"/>
      </w:r>
      <w:r w:rsidRPr="003C688F">
        <w:t>3</w:t>
      </w:r>
      <w:r>
        <w:fldChar w:fldCharType="end"/>
      </w:r>
      <w:bookmarkEnd w:id="112"/>
      <w:bookmarkEnd w:id="113"/>
      <w:r w:rsidR="00F50C60" w:rsidRPr="003C688F">
        <w:t>.</w:t>
      </w:r>
      <w:r w:rsidR="00714719" w:rsidRPr="003C688F">
        <w:t xml:space="preserve"> ACE Direct Features</w:t>
      </w:r>
      <w:bookmarkEnd w:id="114"/>
      <w:bookmarkEnd w:id="115"/>
    </w:p>
    <w:tbl>
      <w:tblPr>
        <w:tblStyle w:val="TableGrid"/>
        <w:tblW w:w="9360"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3: ACE Direct Component Features"/>
        <w:tblDescription w:val="This two-column presents the ACE Direct component in column one and the applicable component features in column two."/>
      </w:tblPr>
      <w:tblGrid>
        <w:gridCol w:w="2520"/>
        <w:gridCol w:w="6840"/>
      </w:tblGrid>
      <w:tr w:rsidR="002117C3" w14:paraId="58C49DEA" w14:textId="77777777" w:rsidTr="7F203133">
        <w:trPr>
          <w:trHeight w:val="432"/>
          <w:tblHeader/>
        </w:trPr>
        <w:tc>
          <w:tcPr>
            <w:tcW w:w="2520" w:type="dxa"/>
            <w:shd w:val="clear" w:color="auto" w:fill="C6D9F1" w:themeFill="text2" w:themeFillTint="33"/>
            <w:vAlign w:val="center"/>
          </w:tcPr>
          <w:p w14:paraId="163F4BAC" w14:textId="5514D697" w:rsidR="00422EE0" w:rsidRPr="00036BFA" w:rsidRDefault="005E2380" w:rsidP="009174FD">
            <w:pPr>
              <w:pStyle w:val="TableColumnHeading"/>
              <w:keepNext w:val="0"/>
            </w:pPr>
            <w:r>
              <w:t>Feature</w:t>
            </w:r>
          </w:p>
        </w:tc>
        <w:tc>
          <w:tcPr>
            <w:tcW w:w="6840" w:type="dxa"/>
            <w:shd w:val="clear" w:color="auto" w:fill="C6D9F1" w:themeFill="text2" w:themeFillTint="33"/>
            <w:vAlign w:val="center"/>
          </w:tcPr>
          <w:p w14:paraId="1546D0CA" w14:textId="404E0440" w:rsidR="00422EE0" w:rsidRPr="00036BFA" w:rsidRDefault="00422EE0" w:rsidP="009174FD">
            <w:pPr>
              <w:pStyle w:val="TableColumnHeading"/>
              <w:keepNext w:val="0"/>
            </w:pPr>
            <w:r w:rsidRPr="00036BFA">
              <w:t>Feature</w:t>
            </w:r>
            <w:r w:rsidR="005E2380">
              <w:t xml:space="preserve"> Description</w:t>
            </w:r>
          </w:p>
        </w:tc>
      </w:tr>
      <w:tr w:rsidR="0077558C" w14:paraId="45738D7A" w14:textId="77777777" w:rsidTr="009174FD">
        <w:trPr>
          <w:trHeight w:val="6754"/>
        </w:trPr>
        <w:tc>
          <w:tcPr>
            <w:tcW w:w="2520" w:type="dxa"/>
          </w:tcPr>
          <w:p w14:paraId="0F925C9D" w14:textId="51AC6A11" w:rsidR="0077558C" w:rsidRPr="005E2812" w:rsidRDefault="0077558C" w:rsidP="008A2E41">
            <w:pPr>
              <w:pStyle w:val="TableText"/>
              <w:rPr>
                <w:b/>
              </w:rPr>
            </w:pPr>
            <w:r w:rsidRPr="005E2812">
              <w:rPr>
                <w:b/>
              </w:rPr>
              <w:t>Agent Portal</w:t>
            </w:r>
            <w:r w:rsidRPr="003162F0">
              <w:rPr>
                <w:bCs/>
              </w:rPr>
              <w:t xml:space="preserve"> –</w:t>
            </w:r>
            <w:r w:rsidRPr="00E82AB6">
              <w:t xml:space="preserve"> The </w:t>
            </w:r>
            <w:r>
              <w:t>A</w:t>
            </w:r>
            <w:r w:rsidRPr="00E82AB6">
              <w:t xml:space="preserve">gent interface to the </w:t>
            </w:r>
            <w:r>
              <w:t>C</w:t>
            </w:r>
            <w:r w:rsidRPr="00E82AB6">
              <w:t>onsumer</w:t>
            </w:r>
          </w:p>
        </w:tc>
        <w:tc>
          <w:tcPr>
            <w:tcW w:w="6840" w:type="dxa"/>
          </w:tcPr>
          <w:p w14:paraId="2688A8CB" w14:textId="77777777" w:rsidR="0077558C" w:rsidRPr="00E82AB6" w:rsidRDefault="0077558C" w:rsidP="0077558C">
            <w:pPr>
              <w:pStyle w:val="TableBullet"/>
            </w:pPr>
            <w:r w:rsidRPr="00E82AB6">
              <w:t>Browser-based to allow for remote access</w:t>
            </w:r>
          </w:p>
          <w:p w14:paraId="63C04B56" w14:textId="77777777" w:rsidR="0077558C" w:rsidRPr="00E82AB6" w:rsidRDefault="0077558C" w:rsidP="0077558C">
            <w:pPr>
              <w:pStyle w:val="TableBullet"/>
            </w:pPr>
            <w:r w:rsidRPr="00E82AB6">
              <w:t>Data transmission is encrypted using TLS and HTTPS</w:t>
            </w:r>
          </w:p>
          <w:p w14:paraId="6317090B" w14:textId="77777777" w:rsidR="0077558C" w:rsidRPr="00E82AB6" w:rsidRDefault="0077558C" w:rsidP="0077558C">
            <w:pPr>
              <w:pStyle w:val="TableBullet"/>
            </w:pPr>
            <w:r w:rsidRPr="00E82AB6">
              <w:t xml:space="preserve">All video and </w:t>
            </w:r>
            <w:r>
              <w:t>RTT</w:t>
            </w:r>
            <w:r w:rsidRPr="00E82AB6" w:rsidDel="00036BFA">
              <w:t xml:space="preserve"> </w:t>
            </w:r>
            <w:r w:rsidRPr="00E82AB6">
              <w:t>communications conducted through a single browser</w:t>
            </w:r>
          </w:p>
          <w:p w14:paraId="05C2CCEE" w14:textId="77777777" w:rsidR="0077558C" w:rsidRPr="00E82AB6" w:rsidRDefault="0077558C" w:rsidP="0077558C">
            <w:pPr>
              <w:pStyle w:val="TableBullet"/>
            </w:pPr>
            <w:r w:rsidRPr="00E82AB6">
              <w:t>Video display can be set to full screen on command. This is particularly useful when video communication is less than ideal</w:t>
            </w:r>
            <w:r>
              <w:t>.</w:t>
            </w:r>
          </w:p>
          <w:p w14:paraId="1D3C8973" w14:textId="77777777" w:rsidR="0077558C" w:rsidRPr="00CE6F36" w:rsidRDefault="0077558C" w:rsidP="0077558C">
            <w:pPr>
              <w:pStyle w:val="TableBullet"/>
            </w:pPr>
            <w:r w:rsidRPr="00CE6F36">
              <w:t>Outbound calling using an integrated dialer</w:t>
            </w:r>
          </w:p>
          <w:p w14:paraId="3671C317" w14:textId="77777777" w:rsidR="0077558C" w:rsidRPr="003C688F" w:rsidRDefault="0077558C" w:rsidP="0077558C">
            <w:pPr>
              <w:pStyle w:val="TableBullet"/>
            </w:pPr>
            <w:r w:rsidRPr="00CE6F36">
              <w:t>Videomails can be viewed and the display sorted on any data fields listed</w:t>
            </w:r>
          </w:p>
          <w:p w14:paraId="455619AE" w14:textId="77777777" w:rsidR="0077558C" w:rsidRPr="003C688F" w:rsidRDefault="0077558C" w:rsidP="0077558C">
            <w:pPr>
              <w:pStyle w:val="TableBullet"/>
            </w:pPr>
            <w:r w:rsidRPr="003C688F">
              <w:t>Videomail callbacks can be made with the click of the mouse</w:t>
            </w:r>
          </w:p>
          <w:p w14:paraId="1323F743" w14:textId="77777777" w:rsidR="0077558C" w:rsidRPr="00036BFA" w:rsidRDefault="0077558C" w:rsidP="0077558C">
            <w:pPr>
              <w:pStyle w:val="TableBullet"/>
            </w:pPr>
            <w:r w:rsidRPr="00036BFA">
              <w:t>Number of unread videomails displayed</w:t>
            </w:r>
          </w:p>
          <w:p w14:paraId="65D19104" w14:textId="77777777" w:rsidR="0077558C" w:rsidRPr="00036BFA" w:rsidRDefault="0077558C" w:rsidP="0077558C">
            <w:pPr>
              <w:pStyle w:val="TableBullet"/>
            </w:pPr>
            <w:r w:rsidRPr="00036BFA">
              <w:t>Get Help feature to contact a Manager</w:t>
            </w:r>
          </w:p>
          <w:p w14:paraId="33B531D4" w14:textId="77777777" w:rsidR="0077558C" w:rsidRPr="00036BFA" w:rsidRDefault="0077558C" w:rsidP="0077558C">
            <w:pPr>
              <w:pStyle w:val="TableBullet"/>
            </w:pPr>
            <w:r w:rsidRPr="00036BFA">
              <w:t>External visual ring indicator to notify the Agent of an incoming call and others when the Agent is in a call</w:t>
            </w:r>
          </w:p>
          <w:p w14:paraId="494550A8" w14:textId="77777777" w:rsidR="0077558C" w:rsidRPr="00036BFA" w:rsidRDefault="0077558C" w:rsidP="0077558C">
            <w:pPr>
              <w:pStyle w:val="TableBullet"/>
            </w:pPr>
            <w:r w:rsidRPr="00036BFA">
              <w:t>Support for multiple queues: Complaints and General Questions</w:t>
            </w:r>
          </w:p>
          <w:p w14:paraId="0334112E" w14:textId="77777777" w:rsidR="0077558C" w:rsidRPr="00036BFA" w:rsidRDefault="0077558C" w:rsidP="0077558C">
            <w:pPr>
              <w:pStyle w:val="TableBullet"/>
            </w:pPr>
            <w:r w:rsidRPr="00036BFA">
              <w:t>Displays the number of calls waiting in the queue</w:t>
            </w:r>
          </w:p>
          <w:p w14:paraId="7F83C482" w14:textId="77777777" w:rsidR="0077558C" w:rsidRPr="00036BFA" w:rsidRDefault="0077558C" w:rsidP="0077558C">
            <w:pPr>
              <w:pStyle w:val="TableBullet"/>
            </w:pPr>
            <w:r w:rsidRPr="00036BFA">
              <w:t>Visibility into the status of other Agents. Useful if Agents are geographically disbursed</w:t>
            </w:r>
            <w:r>
              <w:t>.</w:t>
            </w:r>
          </w:p>
          <w:p w14:paraId="7D16B546" w14:textId="77777777" w:rsidR="0077558C" w:rsidRPr="00036BFA" w:rsidRDefault="0077558C" w:rsidP="0077558C">
            <w:pPr>
              <w:pStyle w:val="TableBullet"/>
            </w:pPr>
            <w:r>
              <w:t>Call d</w:t>
            </w:r>
            <w:r w:rsidRPr="00036BFA">
              <w:t>uration provided to the Agent while in the call</w:t>
            </w:r>
          </w:p>
          <w:p w14:paraId="6B352D8C" w14:textId="77777777" w:rsidR="0077558C" w:rsidRPr="0058604F" w:rsidRDefault="0077558C" w:rsidP="0077558C">
            <w:pPr>
              <w:pStyle w:val="TableBullet"/>
            </w:pPr>
            <w:r w:rsidRPr="0058604F">
              <w:t>CRM ticket information and scripts can be integrated into ACE Direct and displayed in the Agent Portal</w:t>
            </w:r>
          </w:p>
          <w:p w14:paraId="72213C15" w14:textId="77777777" w:rsidR="0077558C" w:rsidRPr="002F6118" w:rsidRDefault="0077558C" w:rsidP="0077558C">
            <w:pPr>
              <w:pStyle w:val="TableBullet"/>
            </w:pPr>
            <w:r w:rsidRPr="009C1294">
              <w:t>Sections of the interface can be resized and moved based on Agent preferences</w:t>
            </w:r>
          </w:p>
          <w:p w14:paraId="48BF12F5" w14:textId="77777777" w:rsidR="0077558C" w:rsidRPr="002F6118" w:rsidRDefault="0077558C" w:rsidP="0077558C">
            <w:pPr>
              <w:pStyle w:val="TableBullet"/>
            </w:pPr>
            <w:r w:rsidRPr="002F6118">
              <w:t>Skinny mode hides CRM forms</w:t>
            </w:r>
          </w:p>
          <w:p w14:paraId="65471AB1" w14:textId="77777777" w:rsidR="0077558C" w:rsidRPr="002F6118" w:rsidRDefault="0077558C" w:rsidP="0077558C">
            <w:pPr>
              <w:pStyle w:val="TableBullet"/>
            </w:pPr>
            <w:r w:rsidRPr="002F6118">
              <w:t>Disable chat during calls from provider devices because these devices do not currently provide a chat feature</w:t>
            </w:r>
          </w:p>
          <w:p w14:paraId="056BF7D9" w14:textId="77777777" w:rsidR="0077558C" w:rsidRDefault="0077558C" w:rsidP="008A2E41">
            <w:pPr>
              <w:pStyle w:val="TableBullet"/>
            </w:pPr>
            <w:r w:rsidRPr="002F6118">
              <w:t>Speech-to-text captioning and customization</w:t>
            </w:r>
          </w:p>
          <w:p w14:paraId="1EED3E27" w14:textId="5C4BF1B9" w:rsidR="0077558C" w:rsidRPr="003162F0" w:rsidRDefault="0077558C" w:rsidP="0077558C">
            <w:pPr>
              <w:pStyle w:val="TableBullet"/>
            </w:pPr>
            <w:r w:rsidRPr="002F6118">
              <w:rPr>
                <w:b/>
                <w:bCs/>
              </w:rPr>
              <w:t>Multi-Party Calling</w:t>
            </w:r>
            <w:r w:rsidRPr="002F6118">
              <w:t xml:space="preserve"> – ACE Direct provide</w:t>
            </w:r>
            <w:r w:rsidR="009D016F">
              <w:t>s</w:t>
            </w:r>
            <w:r w:rsidRPr="002F6118">
              <w:t xml:space="preserve"> the ability for Agents to establish calls with up to </w:t>
            </w:r>
            <w:r>
              <w:t>four</w:t>
            </w:r>
            <w:r w:rsidRPr="007B33C9">
              <w:t xml:space="preserve"> simultaneous callers on the same call.</w:t>
            </w:r>
          </w:p>
          <w:p w14:paraId="4A266F0F" w14:textId="77777777" w:rsidR="004923BD" w:rsidRDefault="0077558C" w:rsidP="007F6AEF">
            <w:pPr>
              <w:pStyle w:val="TableBullet"/>
            </w:pPr>
            <w:r w:rsidRPr="009C1294">
              <w:rPr>
                <w:b/>
                <w:bCs/>
              </w:rPr>
              <w:t>Screen Sharing</w:t>
            </w:r>
            <w:r w:rsidRPr="003162F0">
              <w:t xml:space="preserve"> </w:t>
            </w:r>
            <w:r w:rsidRPr="009C1294">
              <w:t xml:space="preserve">– </w:t>
            </w:r>
            <w:r w:rsidR="004923BD" w:rsidRPr="009C1294">
              <w:t xml:space="preserve">ACE Direct will allow </w:t>
            </w:r>
            <w:r w:rsidR="004923BD">
              <w:t>Agents to share their screen with</w:t>
            </w:r>
            <w:r w:rsidR="004923BD" w:rsidRPr="009C1294">
              <w:t xml:space="preserve"> Consumers</w:t>
            </w:r>
            <w:r w:rsidR="004923BD">
              <w:t>.</w:t>
            </w:r>
            <w:r w:rsidR="004923BD" w:rsidRPr="009C1294">
              <w:t xml:space="preserve"> </w:t>
            </w:r>
          </w:p>
          <w:p w14:paraId="7CF7B1F9" w14:textId="17F91850" w:rsidR="0077558C" w:rsidRPr="00E82AB6" w:rsidRDefault="0077558C" w:rsidP="007F6AEF">
            <w:pPr>
              <w:pStyle w:val="TableBullet"/>
            </w:pPr>
            <w:r w:rsidRPr="009C1294">
              <w:rPr>
                <w:b/>
                <w:bCs/>
              </w:rPr>
              <w:t>File Sharing</w:t>
            </w:r>
            <w:r w:rsidRPr="009C1294">
              <w:t xml:space="preserve"> – ACE Direct will allow Agents to share</w:t>
            </w:r>
            <w:r>
              <w:t xml:space="preserve"> </w:t>
            </w:r>
            <w:r w:rsidRPr="009C1294">
              <w:t>/</w:t>
            </w:r>
            <w:r>
              <w:t xml:space="preserve"> </w:t>
            </w:r>
            <w:r w:rsidRPr="009C1294">
              <w:t>transfer files from one user to another.</w:t>
            </w:r>
          </w:p>
        </w:tc>
      </w:tr>
      <w:tr w:rsidR="00B31118" w14:paraId="7D5E4CE5" w14:textId="77777777" w:rsidTr="009174FD">
        <w:trPr>
          <w:trHeight w:val="5215"/>
        </w:trPr>
        <w:tc>
          <w:tcPr>
            <w:tcW w:w="2520" w:type="dxa"/>
            <w:shd w:val="clear" w:color="auto" w:fill="F2F2F2" w:themeFill="background1" w:themeFillShade="F2"/>
          </w:tcPr>
          <w:p w14:paraId="1DCFF2B6" w14:textId="7A562BB2" w:rsidR="00422EE0" w:rsidRPr="00E82AB6" w:rsidRDefault="00422EE0" w:rsidP="000940B2">
            <w:pPr>
              <w:pStyle w:val="TableText"/>
            </w:pPr>
            <w:r w:rsidRPr="005E2812">
              <w:rPr>
                <w:b/>
              </w:rPr>
              <w:lastRenderedPageBreak/>
              <w:t>Consumer Portal</w:t>
            </w:r>
            <w:r w:rsidRPr="009174FD">
              <w:rPr>
                <w:bCs/>
              </w:rPr>
              <w:t xml:space="preserve"> –</w:t>
            </w:r>
            <w:r w:rsidRPr="00E82AB6">
              <w:t xml:space="preserve"> The </w:t>
            </w:r>
            <w:r w:rsidR="001322AA">
              <w:t>C</w:t>
            </w:r>
            <w:r w:rsidRPr="00E82AB6">
              <w:t xml:space="preserve">onsumer interface to the </w:t>
            </w:r>
            <w:r w:rsidR="001322AA">
              <w:t>A</w:t>
            </w:r>
            <w:r w:rsidRPr="00E82AB6">
              <w:t>gent</w:t>
            </w:r>
          </w:p>
        </w:tc>
        <w:tc>
          <w:tcPr>
            <w:tcW w:w="6840" w:type="dxa"/>
            <w:shd w:val="clear" w:color="auto" w:fill="F2F2F2" w:themeFill="background1" w:themeFillShade="F2"/>
          </w:tcPr>
          <w:p w14:paraId="4D9EFAE5" w14:textId="77777777" w:rsidR="00422EE0" w:rsidRPr="00E82AB6" w:rsidRDefault="00422EE0" w:rsidP="00AE4AD2">
            <w:pPr>
              <w:pStyle w:val="TableBullet"/>
            </w:pPr>
            <w:r w:rsidRPr="00E82AB6">
              <w:t>Browser-based to allow remote access</w:t>
            </w:r>
          </w:p>
          <w:p w14:paraId="670C07AB" w14:textId="77777777" w:rsidR="00422EE0" w:rsidRPr="00E82AB6" w:rsidRDefault="00422EE0">
            <w:pPr>
              <w:pStyle w:val="TableBullet"/>
            </w:pPr>
            <w:r w:rsidRPr="00E82AB6">
              <w:t>Data transmission is encrypted using TLS and HTTPS</w:t>
            </w:r>
          </w:p>
          <w:p w14:paraId="538F1B37" w14:textId="628DA940" w:rsidR="00422EE0" w:rsidRPr="00E82AB6" w:rsidRDefault="00422EE0">
            <w:pPr>
              <w:pStyle w:val="TableBullet"/>
            </w:pPr>
            <w:r w:rsidRPr="00E82AB6">
              <w:t xml:space="preserve">All video and </w:t>
            </w:r>
            <w:r w:rsidR="001322AA">
              <w:t xml:space="preserve">RTT </w:t>
            </w:r>
            <w:r w:rsidRPr="00E82AB6">
              <w:t>communications conducted through a single browser</w:t>
            </w:r>
          </w:p>
          <w:p w14:paraId="3413DCA1" w14:textId="5E25601B" w:rsidR="00422EE0" w:rsidRPr="00E82AB6" w:rsidRDefault="00422EE0">
            <w:pPr>
              <w:pStyle w:val="TableBullet"/>
            </w:pPr>
            <w:r w:rsidRPr="00E82AB6">
              <w:t>Video display can be set to full screen on command. This is particularly useful when video communication is less than ideal</w:t>
            </w:r>
            <w:r w:rsidR="00036BFA">
              <w:t>.</w:t>
            </w:r>
          </w:p>
          <w:p w14:paraId="7903E98C" w14:textId="77777777" w:rsidR="00422EE0" w:rsidRPr="00E82AB6" w:rsidRDefault="00422EE0">
            <w:pPr>
              <w:pStyle w:val="TableBullet"/>
            </w:pPr>
            <w:r w:rsidRPr="00E82AB6">
              <w:t>Agent’s name displayed during video and RTT calls to enhance interaction</w:t>
            </w:r>
          </w:p>
          <w:p w14:paraId="262390A1" w14:textId="5E547A71" w:rsidR="00422EE0" w:rsidRPr="00CE6F36" w:rsidRDefault="00422EE0">
            <w:pPr>
              <w:pStyle w:val="TableBullet"/>
            </w:pPr>
            <w:r w:rsidRPr="00CE6F36">
              <w:t xml:space="preserve">Displays the </w:t>
            </w:r>
            <w:r w:rsidR="001322AA">
              <w:t>C</w:t>
            </w:r>
            <w:r w:rsidR="00975205">
              <w:t>onsumer’</w:t>
            </w:r>
            <w:r w:rsidRPr="00CE6F36">
              <w:t>s position in the queue</w:t>
            </w:r>
          </w:p>
          <w:p w14:paraId="3D703233" w14:textId="4BF19A7C" w:rsidR="00422EE0" w:rsidRPr="00CE6F36" w:rsidRDefault="00422EE0">
            <w:pPr>
              <w:pStyle w:val="TableBullet"/>
            </w:pPr>
            <w:r w:rsidRPr="00CE6F36">
              <w:t xml:space="preserve">Displays a dialog </w:t>
            </w:r>
            <w:r w:rsidR="00FF3CA2">
              <w:t xml:space="preserve">during after-hours operation of the </w:t>
            </w:r>
            <w:r w:rsidRPr="00CE6F36">
              <w:t>call center</w:t>
            </w:r>
          </w:p>
          <w:p w14:paraId="1442B3D5" w14:textId="77777777" w:rsidR="00422EE0" w:rsidRPr="00CE6F36" w:rsidRDefault="00422EE0">
            <w:pPr>
              <w:pStyle w:val="TableBullet"/>
            </w:pPr>
            <w:r w:rsidRPr="00CE6F36">
              <w:t>May be a standalone web page or integrated with an existing portal</w:t>
            </w:r>
          </w:p>
          <w:p w14:paraId="5DF9BC08" w14:textId="77777777" w:rsidR="00422EE0" w:rsidRPr="003C688F" w:rsidRDefault="00422EE0">
            <w:pPr>
              <w:pStyle w:val="TableBullet"/>
            </w:pPr>
            <w:r w:rsidRPr="003C688F">
              <w:t>Skinny mode bypasses CRM ticket input</w:t>
            </w:r>
          </w:p>
          <w:p w14:paraId="50AF6DF3" w14:textId="77777777" w:rsidR="00422EE0" w:rsidRPr="003C688F" w:rsidRDefault="00422EE0">
            <w:pPr>
              <w:pStyle w:val="TableBullet"/>
            </w:pPr>
            <w:r w:rsidRPr="003C688F">
              <w:t>Videomail capability</w:t>
            </w:r>
          </w:p>
          <w:p w14:paraId="1332FBB6" w14:textId="77777777" w:rsidR="00422EE0" w:rsidRDefault="00422EE0" w:rsidP="00976C1A">
            <w:pPr>
              <w:pStyle w:val="TableBullet"/>
            </w:pPr>
            <w:r w:rsidRPr="003C688F">
              <w:t>Configurable redirect to a specific URL</w:t>
            </w:r>
          </w:p>
          <w:p w14:paraId="228252E4" w14:textId="73883AC7" w:rsidR="00976C1A" w:rsidRPr="003C688F" w:rsidDel="00FC4272" w:rsidRDefault="1FB239A0" w:rsidP="009174FD">
            <w:pPr>
              <w:pStyle w:val="TableBullet"/>
            </w:pPr>
            <w:r>
              <w:t>Speech-to-text captioning and customization</w:t>
            </w:r>
          </w:p>
          <w:p w14:paraId="31DC13DA" w14:textId="598FAAAE" w:rsidR="007A64A2" w:rsidRPr="009174FD" w:rsidRDefault="007A64A2" w:rsidP="009174FD">
            <w:pPr>
              <w:pStyle w:val="TableBullet"/>
            </w:pPr>
            <w:r w:rsidRPr="009C1294">
              <w:rPr>
                <w:b/>
                <w:bCs/>
              </w:rPr>
              <w:t>Multi-Party Calling</w:t>
            </w:r>
            <w:r w:rsidRPr="009C1294">
              <w:t xml:space="preserve"> – ACE Direct </w:t>
            </w:r>
            <w:del w:id="116" w:author="Author">
              <w:r w:rsidRPr="009C1294" w:rsidDel="00C21B55">
                <w:delText xml:space="preserve">will </w:delText>
              </w:r>
            </w:del>
            <w:r w:rsidRPr="009C1294">
              <w:t>provide</w:t>
            </w:r>
            <w:ins w:id="117" w:author="Author">
              <w:r w:rsidR="00C21B55">
                <w:t>s</w:t>
              </w:r>
            </w:ins>
            <w:r w:rsidRPr="009C1294">
              <w:t xml:space="preserve"> the ability </w:t>
            </w:r>
            <w:r w:rsidR="00EC73F3" w:rsidRPr="009C1294">
              <w:t xml:space="preserve">for </w:t>
            </w:r>
            <w:r w:rsidR="00BC5856" w:rsidRPr="009C1294">
              <w:t xml:space="preserve">up to </w:t>
            </w:r>
            <w:r w:rsidR="00FF3CA2">
              <w:t>four</w:t>
            </w:r>
            <w:r w:rsidR="00BC5856" w:rsidRPr="007B33C9">
              <w:t xml:space="preserve"> simultaneous </w:t>
            </w:r>
            <w:r w:rsidRPr="007B33C9">
              <w:t>callers on the same call.</w:t>
            </w:r>
          </w:p>
          <w:p w14:paraId="62F26BE2" w14:textId="4071461C" w:rsidR="007A64A2" w:rsidRPr="009174FD" w:rsidRDefault="007A64A2" w:rsidP="009174FD">
            <w:pPr>
              <w:pStyle w:val="TableBullet"/>
            </w:pPr>
            <w:r w:rsidRPr="009C1294">
              <w:rPr>
                <w:b/>
                <w:bCs/>
              </w:rPr>
              <w:t>Screen Sharing</w:t>
            </w:r>
            <w:r w:rsidRPr="009174FD">
              <w:t xml:space="preserve"> </w:t>
            </w:r>
            <w:r w:rsidRPr="009C1294">
              <w:t xml:space="preserve">– ACE Direct </w:t>
            </w:r>
            <w:del w:id="118" w:author="Author">
              <w:r w:rsidRPr="009C1294" w:rsidDel="00C21B55">
                <w:delText xml:space="preserve">will </w:delText>
              </w:r>
            </w:del>
            <w:r w:rsidRPr="009C1294">
              <w:t>allow</w:t>
            </w:r>
            <w:ins w:id="119" w:author="Author">
              <w:r w:rsidR="00C21B55">
                <w:t>s</w:t>
              </w:r>
            </w:ins>
            <w:r w:rsidRPr="009C1294">
              <w:t xml:space="preserve"> </w:t>
            </w:r>
            <w:r w:rsidR="004923BD">
              <w:t>Agents to share their screen with</w:t>
            </w:r>
            <w:r w:rsidRPr="009C1294">
              <w:t xml:space="preserve"> </w:t>
            </w:r>
            <w:r w:rsidR="001E2980" w:rsidRPr="009C1294">
              <w:t>Consumers</w:t>
            </w:r>
            <w:r w:rsidR="004923BD">
              <w:t>.</w:t>
            </w:r>
            <w:r w:rsidR="001E2980" w:rsidRPr="009C1294">
              <w:t xml:space="preserve"> </w:t>
            </w:r>
          </w:p>
          <w:p w14:paraId="7519E475" w14:textId="01E00607" w:rsidR="00976C1A" w:rsidRPr="003C688F" w:rsidDel="00FC4272" w:rsidRDefault="007A64A2" w:rsidP="009C1294">
            <w:pPr>
              <w:pStyle w:val="TableBullet"/>
            </w:pPr>
            <w:r w:rsidRPr="009C1294">
              <w:rPr>
                <w:b/>
                <w:bCs/>
              </w:rPr>
              <w:t>File Sharing</w:t>
            </w:r>
            <w:r w:rsidRPr="009C1294">
              <w:t xml:space="preserve"> – ACE Direct </w:t>
            </w:r>
            <w:del w:id="120" w:author="Author">
              <w:r w:rsidRPr="009C1294" w:rsidDel="00C21B55">
                <w:delText xml:space="preserve">will </w:delText>
              </w:r>
            </w:del>
            <w:r w:rsidRPr="009C1294">
              <w:t>allow</w:t>
            </w:r>
            <w:ins w:id="121" w:author="Author">
              <w:r w:rsidR="00C21B55">
                <w:t>s</w:t>
              </w:r>
            </w:ins>
            <w:r w:rsidRPr="009C1294">
              <w:t xml:space="preserve"> </w:t>
            </w:r>
            <w:r w:rsidR="00545A11" w:rsidRPr="009C1294">
              <w:t xml:space="preserve">Consumers to </w:t>
            </w:r>
            <w:r w:rsidRPr="009C1294">
              <w:t>share</w:t>
            </w:r>
            <w:r w:rsidR="009C1294">
              <w:t xml:space="preserve"> </w:t>
            </w:r>
            <w:r w:rsidRPr="009C1294">
              <w:t>/</w:t>
            </w:r>
            <w:r w:rsidR="009C1294">
              <w:t xml:space="preserve"> </w:t>
            </w:r>
            <w:r w:rsidRPr="009C1294">
              <w:t xml:space="preserve">transfer files </w:t>
            </w:r>
            <w:r w:rsidR="004923BD">
              <w:t>with</w:t>
            </w:r>
            <w:r w:rsidR="0096543C" w:rsidRPr="009C1294">
              <w:t xml:space="preserve"> </w:t>
            </w:r>
            <w:r w:rsidR="00BB57C6" w:rsidRPr="009C1294">
              <w:t>Agents</w:t>
            </w:r>
            <w:r w:rsidRPr="009C1294">
              <w:t>.</w:t>
            </w:r>
          </w:p>
        </w:tc>
      </w:tr>
      <w:tr w:rsidR="0077558C" w14:paraId="2F8E28D8" w14:textId="77777777" w:rsidTr="009174FD">
        <w:trPr>
          <w:trHeight w:val="4684"/>
        </w:trPr>
        <w:tc>
          <w:tcPr>
            <w:tcW w:w="2520" w:type="dxa"/>
          </w:tcPr>
          <w:p w14:paraId="04EC58AC" w14:textId="57C13AE6" w:rsidR="0077558C" w:rsidRPr="005E2812" w:rsidRDefault="0077558C" w:rsidP="009174FD">
            <w:pPr>
              <w:pStyle w:val="TableText"/>
              <w:rPr>
                <w:b/>
              </w:rPr>
            </w:pPr>
            <w:r w:rsidRPr="005E2812">
              <w:rPr>
                <w:b/>
              </w:rPr>
              <w:t>Management Dashboard</w:t>
            </w:r>
            <w:r w:rsidRPr="003162F0">
              <w:rPr>
                <w:bCs/>
              </w:rPr>
              <w:t xml:space="preserve"> –</w:t>
            </w:r>
            <w:r w:rsidRPr="00E82AB6">
              <w:t xml:space="preserve"> Provides contact center statistics and KPIs</w:t>
            </w:r>
          </w:p>
        </w:tc>
        <w:tc>
          <w:tcPr>
            <w:tcW w:w="6840" w:type="dxa"/>
          </w:tcPr>
          <w:p w14:paraId="448B4D15" w14:textId="77777777" w:rsidR="0077558C" w:rsidRPr="00E82AB6" w:rsidRDefault="0077558C" w:rsidP="009174FD">
            <w:pPr>
              <w:pStyle w:val="TableBullet"/>
            </w:pPr>
            <w:r w:rsidRPr="00E82AB6">
              <w:t>Browser</w:t>
            </w:r>
            <w:r>
              <w:t xml:space="preserve"> </w:t>
            </w:r>
            <w:r w:rsidRPr="00E82AB6">
              <w:t>based to allow for remote access</w:t>
            </w:r>
          </w:p>
          <w:p w14:paraId="2F18EC7B" w14:textId="77777777" w:rsidR="0077558C" w:rsidRPr="00E82AB6" w:rsidRDefault="0077558C" w:rsidP="009174FD">
            <w:pPr>
              <w:pStyle w:val="TableBullet"/>
            </w:pPr>
            <w:r w:rsidRPr="00E82AB6">
              <w:t>Data transmission is encrypted using TLS and HTTPS</w:t>
            </w:r>
          </w:p>
          <w:p w14:paraId="6A34F9F5" w14:textId="77777777" w:rsidR="0077558C" w:rsidRPr="00E82AB6" w:rsidRDefault="0077558C" w:rsidP="009174FD">
            <w:pPr>
              <w:pStyle w:val="TableBullet"/>
            </w:pPr>
            <w:r w:rsidRPr="00E82AB6">
              <w:t xml:space="preserve">Support for multiple queues to direct </w:t>
            </w:r>
            <w:r>
              <w:t>C</w:t>
            </w:r>
            <w:r w:rsidRPr="00E82AB6">
              <w:t>ustomers to the proper Agent</w:t>
            </w:r>
          </w:p>
          <w:p w14:paraId="0D660C97" w14:textId="77777777" w:rsidR="0077558C" w:rsidRPr="00B67B1B" w:rsidRDefault="0077558C" w:rsidP="009174FD">
            <w:pPr>
              <w:pStyle w:val="TableBullet"/>
            </w:pPr>
            <w:r w:rsidRPr="00B67B1B">
              <w:t xml:space="preserve">The following KPIs are a summary </w:t>
            </w:r>
            <w:r w:rsidRPr="00B43B85">
              <w:t>of ACE Direct call data</w:t>
            </w:r>
            <w:r>
              <w:t>:</w:t>
            </w:r>
          </w:p>
          <w:p w14:paraId="1EFDB581" w14:textId="77777777" w:rsidR="0077558C" w:rsidRPr="00E82AB6" w:rsidRDefault="0077558C" w:rsidP="007F6AEF">
            <w:pPr>
              <w:pStyle w:val="TableBulletIndented"/>
            </w:pPr>
            <w:r w:rsidRPr="00E82AB6">
              <w:t xml:space="preserve">Calls Waiting – </w:t>
            </w:r>
            <w:r>
              <w:t>Total n</w:t>
            </w:r>
            <w:r w:rsidRPr="00E82AB6">
              <w:t>umber of calls waiting</w:t>
            </w:r>
            <w:r>
              <w:t>.</w:t>
            </w:r>
          </w:p>
          <w:p w14:paraId="0628D5A2" w14:textId="77777777" w:rsidR="0077558C" w:rsidRPr="00E82AB6" w:rsidRDefault="0077558C" w:rsidP="007B4850">
            <w:pPr>
              <w:pStyle w:val="TableBulletIndented"/>
            </w:pPr>
            <w:r w:rsidRPr="00E82AB6">
              <w:t xml:space="preserve">Calls Handled – </w:t>
            </w:r>
            <w:r>
              <w:t>Total n</w:t>
            </w:r>
            <w:r w:rsidRPr="00E82AB6">
              <w:t>umber of calls completed.</w:t>
            </w:r>
          </w:p>
          <w:p w14:paraId="67984B11" w14:textId="77777777" w:rsidR="0077558C" w:rsidRPr="00CE6F36" w:rsidRDefault="0077558C" w:rsidP="00CC323E">
            <w:pPr>
              <w:pStyle w:val="TableBulletIndented"/>
            </w:pPr>
            <w:r w:rsidRPr="00CE6F36">
              <w:t>Average Hold Time (minutes:seconds) – Average call holding.</w:t>
            </w:r>
          </w:p>
          <w:p w14:paraId="5884B340" w14:textId="77777777" w:rsidR="0077558C" w:rsidRPr="00CE6F36" w:rsidRDefault="0077558C" w:rsidP="004E2131">
            <w:pPr>
              <w:pStyle w:val="TableBulletIndented"/>
            </w:pPr>
            <w:r w:rsidRPr="00CE6F36">
              <w:t>Calls Abandoned – Number of calls not answered in all queues.</w:t>
            </w:r>
          </w:p>
          <w:p w14:paraId="75DD838D" w14:textId="77777777" w:rsidR="0077558C" w:rsidRPr="003C688F" w:rsidRDefault="0077558C" w:rsidP="009174FD">
            <w:pPr>
              <w:pStyle w:val="TableBullet"/>
            </w:pPr>
            <w:r w:rsidRPr="00CE6F36">
              <w:rPr>
                <w:b/>
                <w:bCs/>
              </w:rPr>
              <w:t>Queue-related KPIs</w:t>
            </w:r>
            <w:r w:rsidRPr="00CE6F36">
              <w:t xml:space="preserve"> </w:t>
            </w:r>
            <w:r w:rsidRPr="003162F0">
              <w:rPr>
                <w:bCs/>
              </w:rPr>
              <w:t>–</w:t>
            </w:r>
            <w:r w:rsidRPr="00CE6F36">
              <w:t xml:space="preserve"> The following KPIs are displayed per queue template: (Logged In – Number of Agents currently logged into the system.</w:t>
            </w:r>
          </w:p>
          <w:p w14:paraId="4E0CA83D" w14:textId="77777777" w:rsidR="0077558C" w:rsidRPr="003C688F" w:rsidRDefault="0077558C" w:rsidP="007F6AEF">
            <w:pPr>
              <w:pStyle w:val="TableBulletIndented"/>
            </w:pPr>
            <w:r w:rsidRPr="003C688F">
              <w:t>Available Agents – Number of Agents currently in a ready state.</w:t>
            </w:r>
          </w:p>
          <w:p w14:paraId="569F1B47" w14:textId="77777777" w:rsidR="0077558C" w:rsidRPr="00036BFA" w:rsidRDefault="0077558C" w:rsidP="007B4850">
            <w:pPr>
              <w:pStyle w:val="TableBulletIndented"/>
            </w:pPr>
            <w:r w:rsidRPr="00036BFA">
              <w:t>Current Calls – Number of calls currently in progress</w:t>
            </w:r>
            <w:r>
              <w:t>.</w:t>
            </w:r>
          </w:p>
          <w:p w14:paraId="30E65AF2" w14:textId="77777777" w:rsidR="0077558C" w:rsidRPr="00036BFA" w:rsidRDefault="0077558C" w:rsidP="00CC323E">
            <w:pPr>
              <w:pStyle w:val="TableBulletIndented"/>
            </w:pPr>
            <w:r w:rsidRPr="00036BFA">
              <w:t>Total Calls – Total number of calls made</w:t>
            </w:r>
            <w:r>
              <w:t>.</w:t>
            </w:r>
          </w:p>
          <w:p w14:paraId="103BBBD3" w14:textId="77777777" w:rsidR="0077558C" w:rsidRPr="00036BFA" w:rsidRDefault="0077558C" w:rsidP="004E2131">
            <w:pPr>
              <w:pStyle w:val="TableBulletIndented"/>
            </w:pPr>
            <w:r w:rsidRPr="00036BFA">
              <w:t>Calls Handled – Total number of calls answered by an Agent</w:t>
            </w:r>
            <w:r>
              <w:t>.</w:t>
            </w:r>
          </w:p>
          <w:p w14:paraId="5EA1532F" w14:textId="77777777" w:rsidR="0077558C" w:rsidRPr="00036BFA" w:rsidRDefault="0077558C" w:rsidP="009174FD">
            <w:pPr>
              <w:pStyle w:val="TableBulletIndented"/>
            </w:pPr>
            <w:r w:rsidRPr="00036BFA">
              <w:t>Calls Abandoned – Total number of calls abandoned</w:t>
            </w:r>
            <w:r>
              <w:t>.</w:t>
            </w:r>
          </w:p>
          <w:p w14:paraId="6E01217D" w14:textId="77777777" w:rsidR="0077558C" w:rsidRPr="00036BFA" w:rsidRDefault="0077558C" w:rsidP="009174FD">
            <w:pPr>
              <w:pStyle w:val="TableBulletIndented"/>
            </w:pPr>
            <w:r w:rsidRPr="00036BFA">
              <w:t>Talk Time – Average talk time (minutes:seconds)</w:t>
            </w:r>
            <w:r>
              <w:t>.</w:t>
            </w:r>
          </w:p>
          <w:p w14:paraId="3C6EBC6F" w14:textId="77777777" w:rsidR="0077558C" w:rsidRPr="00036BFA" w:rsidRDefault="0077558C" w:rsidP="009174FD">
            <w:pPr>
              <w:pStyle w:val="TableBulletIndented"/>
            </w:pPr>
            <w:r w:rsidRPr="00036BFA">
              <w:t>Hold Time – Average hold time (minutes:seconds)</w:t>
            </w:r>
            <w:r>
              <w:t>.</w:t>
            </w:r>
          </w:p>
          <w:p w14:paraId="48A1480B" w14:textId="77777777" w:rsidR="0077558C" w:rsidRDefault="0077558C" w:rsidP="008A2E41">
            <w:pPr>
              <w:pStyle w:val="TableBulletIndented"/>
            </w:pPr>
            <w:r w:rsidRPr="001322AA">
              <w:t>Longest Hold Time – The longest hold (minutes:seconds)</w:t>
            </w:r>
            <w:r>
              <w:t>.</w:t>
            </w:r>
          </w:p>
          <w:p w14:paraId="43282B9E" w14:textId="77777777" w:rsidR="0077558C" w:rsidRPr="001322AA" w:rsidRDefault="0077558C" w:rsidP="0077558C">
            <w:pPr>
              <w:pStyle w:val="TableBullet"/>
              <w:keepNext/>
              <w:keepLines/>
            </w:pPr>
            <w:r w:rsidRPr="00E07D28">
              <w:rPr>
                <w:b/>
              </w:rPr>
              <w:t>Agent-related KPIs</w:t>
            </w:r>
            <w:r w:rsidRPr="003162F0">
              <w:rPr>
                <w:bCs/>
              </w:rPr>
              <w:t xml:space="preserve"> –</w:t>
            </w:r>
            <w:r w:rsidRPr="001322AA">
              <w:t>The Agent name, extension, and registered queues are displayed along with the KPI</w:t>
            </w:r>
            <w:r>
              <w:t xml:space="preserve">. </w:t>
            </w:r>
            <w:r w:rsidRPr="001322AA">
              <w:t>The following KPIs are displayed per Agent:</w:t>
            </w:r>
          </w:p>
          <w:p w14:paraId="771E1EBE" w14:textId="77777777" w:rsidR="0077558C" w:rsidRPr="001322AA" w:rsidRDefault="0077558C" w:rsidP="0077558C">
            <w:pPr>
              <w:pStyle w:val="TableBulletIndented"/>
            </w:pPr>
            <w:r w:rsidRPr="001322AA">
              <w:t>Agent name – Name of the Agent</w:t>
            </w:r>
            <w:r>
              <w:t>.</w:t>
            </w:r>
          </w:p>
          <w:p w14:paraId="598E50C3" w14:textId="77777777" w:rsidR="0077558C" w:rsidRPr="001322AA" w:rsidRDefault="0077558C" w:rsidP="0077558C">
            <w:pPr>
              <w:pStyle w:val="TableBulletIndented"/>
            </w:pPr>
            <w:r w:rsidRPr="001322AA">
              <w:t>Registered extension – Extension assigned to the Agent</w:t>
            </w:r>
            <w:r>
              <w:t>.</w:t>
            </w:r>
          </w:p>
          <w:p w14:paraId="7A126A8A" w14:textId="60BB2281" w:rsidR="0077558C" w:rsidRPr="00E82AB6" w:rsidRDefault="0077558C" w:rsidP="009174FD">
            <w:pPr>
              <w:pStyle w:val="TableBulletIndented"/>
              <w:spacing w:after="120"/>
              <w:ind w:left="418"/>
            </w:pPr>
            <w:r w:rsidRPr="001322AA">
              <w:t>Registered queues – Asterisk queues assigned to the Agent. All queue names are displayed if an Agent is assigned to more than one queue.</w:t>
            </w:r>
          </w:p>
        </w:tc>
      </w:tr>
      <w:tr w:rsidR="002117C3" w14:paraId="3653FC09" w14:textId="77777777" w:rsidTr="009174FD">
        <w:trPr>
          <w:trHeight w:val="1264"/>
        </w:trPr>
        <w:tc>
          <w:tcPr>
            <w:tcW w:w="2520" w:type="dxa"/>
          </w:tcPr>
          <w:p w14:paraId="25B8D8B7" w14:textId="539E9522" w:rsidR="00422EE0" w:rsidRPr="00E82AB6" w:rsidRDefault="00422EE0" w:rsidP="00036BFA">
            <w:pPr>
              <w:pStyle w:val="TableText"/>
              <w:keepNext/>
              <w:keepLines/>
            </w:pPr>
          </w:p>
        </w:tc>
        <w:tc>
          <w:tcPr>
            <w:tcW w:w="6840" w:type="dxa"/>
          </w:tcPr>
          <w:p w14:paraId="70495540" w14:textId="59C40916" w:rsidR="00422EE0" w:rsidRPr="0058604F" w:rsidRDefault="00422EE0" w:rsidP="00E07D28">
            <w:pPr>
              <w:pStyle w:val="TableBulletIndented"/>
            </w:pPr>
            <w:r w:rsidRPr="0058604F">
              <w:t>Calls Completed – Number of calls handled (answered and completed) by the Agent</w:t>
            </w:r>
            <w:r w:rsidR="0058604F">
              <w:t>.</w:t>
            </w:r>
          </w:p>
          <w:p w14:paraId="48585F6D" w14:textId="1F954E9E" w:rsidR="00422EE0" w:rsidRPr="0058604F" w:rsidRDefault="00422EE0" w:rsidP="00E07D28">
            <w:pPr>
              <w:pStyle w:val="TableBulletIndented"/>
            </w:pPr>
            <w:r w:rsidRPr="0058604F">
              <w:t>Average Call Time – Talk Time divided by number of calls</w:t>
            </w:r>
            <w:r w:rsidR="0058604F">
              <w:t>.</w:t>
            </w:r>
          </w:p>
          <w:p w14:paraId="0151B716" w14:textId="242EB4C8" w:rsidR="00422EE0" w:rsidRPr="0058604F" w:rsidRDefault="00422EE0" w:rsidP="00E07D28">
            <w:pPr>
              <w:pStyle w:val="TableBulletIndented"/>
            </w:pPr>
            <w:r w:rsidRPr="0058604F">
              <w:t>Talk Time – The cumulative time the Agent has spent on calls</w:t>
            </w:r>
            <w:r w:rsidR="0058604F">
              <w:t>.</w:t>
            </w:r>
          </w:p>
          <w:p w14:paraId="36E97C58" w14:textId="3CBC7885" w:rsidR="00422EE0" w:rsidRPr="0058604F" w:rsidRDefault="00422EE0" w:rsidP="00E07D28">
            <w:pPr>
              <w:pStyle w:val="TableBulletIndented"/>
            </w:pPr>
            <w:r w:rsidRPr="0058604F">
              <w:t>Status – Logged Off, Ready, Away, or In-Call</w:t>
            </w:r>
            <w:r w:rsidR="0058604F">
              <w:t>.</w:t>
            </w:r>
          </w:p>
        </w:tc>
      </w:tr>
      <w:tr w:rsidR="00B31118" w14:paraId="3E01E42A" w14:textId="77777777" w:rsidTr="7F203133">
        <w:trPr>
          <w:trHeight w:val="1520"/>
        </w:trPr>
        <w:tc>
          <w:tcPr>
            <w:tcW w:w="2520" w:type="dxa"/>
            <w:shd w:val="clear" w:color="auto" w:fill="F2F2F2" w:themeFill="background1" w:themeFillShade="F2"/>
          </w:tcPr>
          <w:p w14:paraId="4EF8AFD3" w14:textId="60FA6940" w:rsidR="00422EE0" w:rsidRPr="00E82AB6" w:rsidRDefault="00422EE0" w:rsidP="00036BFA">
            <w:pPr>
              <w:pStyle w:val="TableText"/>
            </w:pPr>
            <w:r w:rsidRPr="005E2812">
              <w:rPr>
                <w:b/>
              </w:rPr>
              <w:t xml:space="preserve">Call Detail Record </w:t>
            </w:r>
            <w:r w:rsidR="008D05FE" w:rsidRPr="005E2812">
              <w:rPr>
                <w:b/>
              </w:rPr>
              <w:t>D</w:t>
            </w:r>
            <w:r w:rsidRPr="005E2812">
              <w:rPr>
                <w:b/>
              </w:rPr>
              <w:t>ashboard</w:t>
            </w:r>
            <w:r w:rsidRPr="009174FD">
              <w:rPr>
                <w:bCs/>
              </w:rPr>
              <w:t xml:space="preserve"> –</w:t>
            </w:r>
            <w:r w:rsidRPr="00E82AB6">
              <w:t xml:space="preserve"> Provides a means of auditing call activity, tracking a call Agent’s activity, and creating a report of both incoming and outgoing calls</w:t>
            </w:r>
          </w:p>
        </w:tc>
        <w:tc>
          <w:tcPr>
            <w:tcW w:w="6840" w:type="dxa"/>
            <w:shd w:val="clear" w:color="auto" w:fill="F2F2F2" w:themeFill="background1" w:themeFillShade="F2"/>
          </w:tcPr>
          <w:p w14:paraId="357E013A" w14:textId="66024A58" w:rsidR="00422EE0" w:rsidRPr="00E82AB6" w:rsidRDefault="00422EE0" w:rsidP="00036BFA">
            <w:pPr>
              <w:pStyle w:val="TableBullet"/>
            </w:pPr>
            <w:r w:rsidRPr="00E82AB6">
              <w:t>Provides a method to view, sort, search, and export the Asterisk call detail records stored in the database for additional reporting by your business intelligence or report writing tool</w:t>
            </w:r>
          </w:p>
        </w:tc>
      </w:tr>
      <w:tr w:rsidR="002117C3" w14:paraId="50D97235" w14:textId="77777777" w:rsidTr="009174FD">
        <w:trPr>
          <w:trHeight w:val="1507"/>
        </w:trPr>
        <w:tc>
          <w:tcPr>
            <w:tcW w:w="2520" w:type="dxa"/>
          </w:tcPr>
          <w:p w14:paraId="699AEDC8" w14:textId="00EAF03C" w:rsidR="00422EE0" w:rsidRPr="00E82AB6" w:rsidRDefault="00F9550C" w:rsidP="00036BFA">
            <w:pPr>
              <w:pStyle w:val="TableText"/>
            </w:pPr>
            <w:r w:rsidRPr="005E2812">
              <w:rPr>
                <w:b/>
              </w:rPr>
              <w:t>Kuando Busyl</w:t>
            </w:r>
            <w:r w:rsidR="00422EE0" w:rsidRPr="005E2812">
              <w:rPr>
                <w:b/>
              </w:rPr>
              <w:t>ight™ Configuration</w:t>
            </w:r>
            <w:r w:rsidR="00422EE0" w:rsidRPr="009174FD">
              <w:rPr>
                <w:bCs/>
              </w:rPr>
              <w:t xml:space="preserve"> </w:t>
            </w:r>
            <w:r w:rsidR="000B2F73" w:rsidRPr="009174FD">
              <w:rPr>
                <w:bCs/>
              </w:rPr>
              <w:t>–</w:t>
            </w:r>
            <w:r w:rsidR="000B2F73">
              <w:t xml:space="preserve"> P</w:t>
            </w:r>
            <w:r w:rsidR="00422EE0" w:rsidRPr="00E82AB6">
              <w:t xml:space="preserve">rovides a </w:t>
            </w:r>
            <w:r w:rsidR="009C1294">
              <w:t>GUI</w:t>
            </w:r>
            <w:r w:rsidR="00422EE0" w:rsidRPr="00E82AB6">
              <w:t xml:space="preserve"> to customize the l</w:t>
            </w:r>
            <w:r>
              <w:t>ight display of the Kuando Busyl</w:t>
            </w:r>
            <w:r w:rsidR="00422EE0" w:rsidRPr="00E82AB6">
              <w:t>ight™</w:t>
            </w:r>
          </w:p>
        </w:tc>
        <w:tc>
          <w:tcPr>
            <w:tcW w:w="6840" w:type="dxa"/>
          </w:tcPr>
          <w:p w14:paraId="77A0F947" w14:textId="01D5AC71" w:rsidR="00422EE0" w:rsidRPr="00E82AB6" w:rsidRDefault="00422EE0" w:rsidP="00036BFA">
            <w:pPr>
              <w:pStyle w:val="TableBullet"/>
            </w:pPr>
            <w:r w:rsidRPr="00E82AB6">
              <w:t>Agent statuses, light colors, and light behaviors (solid</w:t>
            </w:r>
            <w:r w:rsidR="009C1294">
              <w:t xml:space="preserve"> </w:t>
            </w:r>
            <w:r w:rsidRPr="00E82AB6">
              <w:t>/</w:t>
            </w:r>
            <w:r w:rsidR="009C1294">
              <w:t xml:space="preserve"> </w:t>
            </w:r>
            <w:r w:rsidRPr="00E82AB6">
              <w:t>blinking) are customizable to fit your environment</w:t>
            </w:r>
          </w:p>
          <w:p w14:paraId="75882102" w14:textId="77777777" w:rsidR="00422EE0" w:rsidRPr="00E82AB6" w:rsidRDefault="00422EE0" w:rsidP="00036BFA">
            <w:pPr>
              <w:pStyle w:val="TableBullet"/>
            </w:pPr>
            <w:r w:rsidRPr="00E82AB6">
              <w:t>Function to reset to a default configuration</w:t>
            </w:r>
          </w:p>
          <w:p w14:paraId="026752A0" w14:textId="3E68E6B4" w:rsidR="00422EE0" w:rsidRPr="00E82AB6" w:rsidRDefault="00422EE0" w:rsidP="00036BFA">
            <w:pPr>
              <w:pStyle w:val="TableBullet"/>
            </w:pPr>
            <w:r w:rsidRPr="00E82AB6">
              <w:t>Color</w:t>
            </w:r>
            <w:r w:rsidR="009C1294">
              <w:t xml:space="preserve"> </w:t>
            </w:r>
            <w:r w:rsidRPr="00E82AB6">
              <w:t>/</w:t>
            </w:r>
            <w:r w:rsidR="009C1294">
              <w:t xml:space="preserve"> </w:t>
            </w:r>
            <w:r w:rsidRPr="00E82AB6">
              <w:t xml:space="preserve">behavior changes are applied to the </w:t>
            </w:r>
            <w:r w:rsidR="001322AA">
              <w:t>A</w:t>
            </w:r>
            <w:r w:rsidRPr="00E82AB6">
              <w:t xml:space="preserve">gent </w:t>
            </w:r>
            <w:r w:rsidR="00204AC5">
              <w:t>P</w:t>
            </w:r>
            <w:r w:rsidRPr="00E82AB6">
              <w:t>ortal automatically in real time</w:t>
            </w:r>
          </w:p>
        </w:tc>
      </w:tr>
      <w:tr w:rsidR="00B31118" w14:paraId="44E91CDA" w14:textId="77777777" w:rsidTr="009174FD">
        <w:trPr>
          <w:trHeight w:val="2335"/>
        </w:trPr>
        <w:tc>
          <w:tcPr>
            <w:tcW w:w="2520" w:type="dxa"/>
            <w:shd w:val="clear" w:color="auto" w:fill="F2F2F2" w:themeFill="background1" w:themeFillShade="F2"/>
          </w:tcPr>
          <w:p w14:paraId="40FF29EE" w14:textId="77777777" w:rsidR="00422EE0" w:rsidRPr="00E82AB6" w:rsidRDefault="00422EE0" w:rsidP="00036BFA">
            <w:pPr>
              <w:pStyle w:val="TableText"/>
            </w:pPr>
            <w:r w:rsidRPr="005E2812">
              <w:rPr>
                <w:b/>
              </w:rPr>
              <w:t>Hours of Operation UI</w:t>
            </w:r>
            <w:r w:rsidRPr="009174FD">
              <w:rPr>
                <w:bCs/>
              </w:rPr>
              <w:t xml:space="preserve"> –</w:t>
            </w:r>
            <w:r w:rsidRPr="00E82AB6">
              <w:t xml:space="preserve"> A feature to implement and manage call center hours of operation</w:t>
            </w:r>
          </w:p>
        </w:tc>
        <w:tc>
          <w:tcPr>
            <w:tcW w:w="6840" w:type="dxa"/>
            <w:shd w:val="clear" w:color="auto" w:fill="F2F2F2" w:themeFill="background1" w:themeFillShade="F2"/>
          </w:tcPr>
          <w:p w14:paraId="17F875AA" w14:textId="77777777" w:rsidR="00422EE0" w:rsidRPr="00E82AB6" w:rsidRDefault="00422EE0" w:rsidP="00036BFA">
            <w:pPr>
              <w:pStyle w:val="TableBullet"/>
            </w:pPr>
            <w:r w:rsidRPr="00E82AB6">
              <w:t>This UI allows the Manager to establish the days and hours of operation for the contact center instead of having the Asterisk administrator perform this operation through an Asterisk command line</w:t>
            </w:r>
          </w:p>
          <w:p w14:paraId="31C6CB4F" w14:textId="77777777" w:rsidR="00422EE0" w:rsidRPr="00E82AB6" w:rsidRDefault="00422EE0" w:rsidP="00036BFA">
            <w:pPr>
              <w:pStyle w:val="TableBullet"/>
            </w:pPr>
            <w:r w:rsidRPr="00E82AB6">
              <w:t>Ability to force open, force close, or resume normal business operation with the click of the mouse</w:t>
            </w:r>
          </w:p>
          <w:p w14:paraId="3272534B" w14:textId="77777777" w:rsidR="00422EE0" w:rsidRPr="00E82AB6" w:rsidRDefault="00422EE0" w:rsidP="00036BFA">
            <w:pPr>
              <w:pStyle w:val="TableBullet"/>
            </w:pPr>
            <w:r w:rsidRPr="00E82AB6">
              <w:t>Lists hours of operation in all U.S. time zones for easy readability</w:t>
            </w:r>
          </w:p>
          <w:p w14:paraId="66F2238F" w14:textId="77777777" w:rsidR="00422EE0" w:rsidRPr="00CE6F36" w:rsidRDefault="00422EE0" w:rsidP="00036BFA">
            <w:pPr>
              <w:pStyle w:val="TableBullet"/>
            </w:pPr>
            <w:r w:rsidRPr="00CE6F36">
              <w:t>Time zone graphical map</w:t>
            </w:r>
          </w:p>
          <w:p w14:paraId="724B1171" w14:textId="500ECE3D" w:rsidR="00422EE0" w:rsidRPr="00CE6F36" w:rsidRDefault="00422EE0" w:rsidP="00036BFA">
            <w:pPr>
              <w:pStyle w:val="TableBullet"/>
            </w:pPr>
            <w:r w:rsidRPr="00CE6F36">
              <w:t xml:space="preserve">Contact </w:t>
            </w:r>
            <w:r w:rsidR="009C1294">
              <w:t>c</w:t>
            </w:r>
            <w:r w:rsidRPr="00CE6F36">
              <w:t>enter open</w:t>
            </w:r>
            <w:r w:rsidR="009C1294">
              <w:t xml:space="preserve"> </w:t>
            </w:r>
            <w:r w:rsidRPr="00CE6F36">
              <w:t>/</w:t>
            </w:r>
            <w:r w:rsidR="009C1294">
              <w:t xml:space="preserve"> </w:t>
            </w:r>
            <w:r w:rsidRPr="00CE6F36">
              <w:t>closed indicator for a quick view of the contact center status</w:t>
            </w:r>
          </w:p>
        </w:tc>
      </w:tr>
      <w:tr w:rsidR="002117C3" w14:paraId="25F591EC" w14:textId="77777777" w:rsidTr="009174FD">
        <w:trPr>
          <w:trHeight w:val="886"/>
        </w:trPr>
        <w:tc>
          <w:tcPr>
            <w:tcW w:w="2520" w:type="dxa"/>
          </w:tcPr>
          <w:p w14:paraId="3E04BA53" w14:textId="3A4D5574" w:rsidR="00422EE0" w:rsidRPr="00E82AB6" w:rsidRDefault="00422EE0" w:rsidP="00036BFA">
            <w:pPr>
              <w:pStyle w:val="TableText"/>
            </w:pPr>
            <w:r w:rsidRPr="005E2812">
              <w:rPr>
                <w:b/>
              </w:rPr>
              <w:t>Videomail Dashboard</w:t>
            </w:r>
            <w:r w:rsidRPr="009174FD">
              <w:rPr>
                <w:bCs/>
              </w:rPr>
              <w:t xml:space="preserve"> –</w:t>
            </w:r>
            <w:r w:rsidRPr="00E82AB6">
              <w:t xml:space="preserve"> A </w:t>
            </w:r>
            <w:r w:rsidR="000B2F73">
              <w:t>M</w:t>
            </w:r>
            <w:r w:rsidRPr="00E82AB6">
              <w:t>anager view of all videomails in the system</w:t>
            </w:r>
          </w:p>
        </w:tc>
        <w:tc>
          <w:tcPr>
            <w:tcW w:w="6840" w:type="dxa"/>
          </w:tcPr>
          <w:p w14:paraId="566CE7E7" w14:textId="76DCC136" w:rsidR="00422EE0" w:rsidRPr="00E82AB6" w:rsidRDefault="00422EE0" w:rsidP="00036BFA">
            <w:pPr>
              <w:pStyle w:val="TableBullet"/>
            </w:pPr>
            <w:r w:rsidRPr="00E82AB6">
              <w:t xml:space="preserve">Sort, view, and filter videomails to organize them </w:t>
            </w:r>
            <w:r w:rsidR="005C7510">
              <w:t>to the Manager’s</w:t>
            </w:r>
            <w:r w:rsidRPr="00E82AB6">
              <w:t xml:space="preserve"> preferences</w:t>
            </w:r>
          </w:p>
          <w:p w14:paraId="2B097C62" w14:textId="77777777" w:rsidR="00422EE0" w:rsidRPr="00E82AB6" w:rsidRDefault="00422EE0" w:rsidP="00036BFA">
            <w:pPr>
              <w:pStyle w:val="TableBullet"/>
            </w:pPr>
            <w:r w:rsidRPr="00E82AB6">
              <w:t>Pie chart for videomail statuses for easy viewing</w:t>
            </w:r>
          </w:p>
        </w:tc>
      </w:tr>
    </w:tbl>
    <w:p w14:paraId="307B557D" w14:textId="77777777" w:rsidR="00E82AB6" w:rsidRDefault="00E82AB6" w:rsidP="00036BFA">
      <w:pPr>
        <w:pStyle w:val="LineSpacer"/>
      </w:pPr>
    </w:p>
    <w:p w14:paraId="728B9E2A" w14:textId="63D2FE86" w:rsidR="005826DB" w:rsidRDefault="00427B87" w:rsidP="000B2F73">
      <w:pPr>
        <w:pStyle w:val="Heading2"/>
      </w:pPr>
      <w:bookmarkStart w:id="122" w:name="_Toc43824953"/>
      <w:r>
        <w:t>Highlighted User Stories</w:t>
      </w:r>
      <w:bookmarkEnd w:id="102"/>
      <w:bookmarkEnd w:id="103"/>
      <w:bookmarkEnd w:id="104"/>
      <w:bookmarkEnd w:id="105"/>
      <w:bookmarkEnd w:id="106"/>
      <w:bookmarkEnd w:id="122"/>
    </w:p>
    <w:p w14:paraId="728B9E2B" w14:textId="0B7EB4E5" w:rsidR="005826DB" w:rsidRDefault="00427B87">
      <w:pPr>
        <w:spacing w:after="240"/>
      </w:pPr>
      <w:r>
        <w:t xml:space="preserve">The FCC and </w:t>
      </w:r>
      <w:r w:rsidR="000419FE">
        <w:t>the Health FFRDC</w:t>
      </w:r>
      <w:r>
        <w:t xml:space="preserve"> partnered with federal agencies to derive typical requests for services and call center workflows. </w:t>
      </w:r>
      <w:r w:rsidR="000419FE">
        <w:t>The Health FFRDC</w:t>
      </w:r>
      <w:r>
        <w:t xml:space="preserve"> built ACE Direct to encompass the core functions of a traditional hearing-based call center. ACE Direct focuses on the responsibilities of Agents and their </w:t>
      </w:r>
      <w:r w:rsidR="001322AA">
        <w:t>M</w:t>
      </w:r>
      <w:r>
        <w:t xml:space="preserve">anagers. </w:t>
      </w:r>
      <w:r>
        <w:fldChar w:fldCharType="begin"/>
      </w:r>
      <w:r>
        <w:instrText xml:space="preserve"> REF _Ref493772783 \h </w:instrText>
      </w:r>
      <w:r>
        <w:fldChar w:fldCharType="separate"/>
      </w:r>
      <w:r w:rsidR="001322AA">
        <w:t xml:space="preserve">Table </w:t>
      </w:r>
      <w:r w:rsidR="001322AA" w:rsidRPr="7F203133">
        <w:rPr>
          <w:noProof/>
        </w:rPr>
        <w:t>4</w:t>
      </w:r>
      <w:r>
        <w:fldChar w:fldCharType="end"/>
      </w:r>
      <w:r>
        <w:t xml:space="preserve"> presents a summary of ACE Direct user stories, which demonstrate these functions and capabilities.</w:t>
      </w:r>
    </w:p>
    <w:p w14:paraId="6BB2CE47" w14:textId="77777777" w:rsidR="00677D30" w:rsidRDefault="00677D30">
      <w:pPr>
        <w:pStyle w:val="TableCaption"/>
      </w:pPr>
      <w:bookmarkStart w:id="123" w:name="_Ref493772783"/>
      <w:bookmarkStart w:id="124" w:name="_Toc510098606"/>
      <w:bookmarkStart w:id="125" w:name="_Toc510147837"/>
      <w:bookmarkStart w:id="126" w:name="_Toc512261987"/>
      <w:bookmarkStart w:id="127" w:name="_Toc512336690"/>
      <w:r>
        <w:br w:type="page"/>
      </w:r>
    </w:p>
    <w:p w14:paraId="728B9E2C" w14:textId="3AD07F5C" w:rsidR="005826DB" w:rsidRDefault="00427B87">
      <w:pPr>
        <w:pStyle w:val="TableCaption"/>
      </w:pPr>
      <w:bookmarkStart w:id="128" w:name="_Toc43825051"/>
      <w:r>
        <w:lastRenderedPageBreak/>
        <w:t xml:space="preserve">Table </w:t>
      </w:r>
      <w:r w:rsidR="0096386F">
        <w:rPr>
          <w:noProof/>
        </w:rPr>
        <w:fldChar w:fldCharType="begin"/>
      </w:r>
      <w:r w:rsidR="0096386F">
        <w:rPr>
          <w:noProof/>
        </w:rPr>
        <w:instrText xml:space="preserve"> SEQ Table \* ARABIC </w:instrText>
      </w:r>
      <w:r w:rsidR="0096386F">
        <w:rPr>
          <w:noProof/>
        </w:rPr>
        <w:fldChar w:fldCharType="separate"/>
      </w:r>
      <w:r w:rsidR="001322AA">
        <w:rPr>
          <w:noProof/>
        </w:rPr>
        <w:t>4</w:t>
      </w:r>
      <w:r w:rsidR="0096386F">
        <w:rPr>
          <w:noProof/>
        </w:rPr>
        <w:fldChar w:fldCharType="end"/>
      </w:r>
      <w:bookmarkEnd w:id="123"/>
      <w:r>
        <w:t>. Highlighted User Stories for ACE Direct</w:t>
      </w:r>
      <w:bookmarkEnd w:id="124"/>
      <w:bookmarkEnd w:id="125"/>
      <w:bookmarkEnd w:id="126"/>
      <w:bookmarkEnd w:id="127"/>
      <w:bookmarkEnd w:id="128"/>
    </w:p>
    <w:tbl>
      <w:tblPr>
        <w:tblStyle w:val="TableGrid"/>
        <w:tblW w:w="9177"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86" w:type="dxa"/>
          <w:right w:w="86" w:type="dxa"/>
        </w:tblCellMar>
        <w:tblLook w:val="04A0" w:firstRow="1" w:lastRow="0" w:firstColumn="1" w:lastColumn="0" w:noHBand="0" w:noVBand="1"/>
        <w:tblCaption w:val="Table 4: Highlighted User Stories for ACE Direct"/>
        <w:tblDescription w:val="This two-column table presents the highlighted ACE Direct user stories and their corresponding descriptions."/>
      </w:tblPr>
      <w:tblGrid>
        <w:gridCol w:w="2965"/>
        <w:gridCol w:w="6212"/>
      </w:tblGrid>
      <w:tr w:rsidR="005826DB" w14:paraId="728B9E2F" w14:textId="77777777" w:rsidTr="7F203133">
        <w:trPr>
          <w:trHeight w:val="432"/>
          <w:tblHeader/>
          <w:jc w:val="center"/>
        </w:trPr>
        <w:tc>
          <w:tcPr>
            <w:tcW w:w="2965" w:type="dxa"/>
            <w:shd w:val="clear" w:color="auto" w:fill="C6D9F1" w:themeFill="text2" w:themeFillTint="33"/>
            <w:vAlign w:val="center"/>
          </w:tcPr>
          <w:p w14:paraId="728B9E2D" w14:textId="77777777" w:rsidR="005826DB" w:rsidRDefault="00427B87" w:rsidP="00613F3E">
            <w:pPr>
              <w:pStyle w:val="TableColumnHeading"/>
              <w:keepNext w:val="0"/>
            </w:pPr>
            <w:r>
              <w:t>User Story</w:t>
            </w:r>
          </w:p>
        </w:tc>
        <w:tc>
          <w:tcPr>
            <w:tcW w:w="6212" w:type="dxa"/>
            <w:shd w:val="clear" w:color="auto" w:fill="C6D9F1" w:themeFill="text2" w:themeFillTint="33"/>
            <w:vAlign w:val="center"/>
          </w:tcPr>
          <w:p w14:paraId="728B9E2E" w14:textId="77777777" w:rsidR="005826DB" w:rsidRDefault="00427B87" w:rsidP="00613F3E">
            <w:pPr>
              <w:pStyle w:val="TableColumnHeading"/>
              <w:keepNext w:val="0"/>
            </w:pPr>
            <w:r>
              <w:t>Description</w:t>
            </w:r>
          </w:p>
        </w:tc>
      </w:tr>
      <w:tr w:rsidR="005826DB" w14:paraId="728B9E32" w14:textId="77777777" w:rsidTr="7F203133">
        <w:trPr>
          <w:jc w:val="center"/>
        </w:trPr>
        <w:tc>
          <w:tcPr>
            <w:tcW w:w="2965" w:type="dxa"/>
          </w:tcPr>
          <w:p w14:paraId="728B9E30" w14:textId="55297BF3" w:rsidR="005826DB" w:rsidRDefault="005F66EA" w:rsidP="00613F3E">
            <w:pPr>
              <w:pStyle w:val="TableText"/>
            </w:pPr>
            <w:r>
              <w:t xml:space="preserve">Inbound Call: </w:t>
            </w:r>
            <w:r w:rsidR="00427B87">
              <w:t xml:space="preserve">Direct Video Call </w:t>
            </w:r>
            <w:r w:rsidR="003F10E8">
              <w:t xml:space="preserve">to </w:t>
            </w:r>
            <w:r w:rsidR="00427B87">
              <w:t>an ASL-fluent Agent</w:t>
            </w:r>
          </w:p>
        </w:tc>
        <w:tc>
          <w:tcPr>
            <w:tcW w:w="6212" w:type="dxa"/>
          </w:tcPr>
          <w:p w14:paraId="728B9E31" w14:textId="70DA3326" w:rsidR="005826DB" w:rsidRDefault="00427B87" w:rsidP="00613F3E">
            <w:pPr>
              <w:pStyle w:val="TableText"/>
            </w:pPr>
            <w:r>
              <w:t xml:space="preserve">As an ASL user, I want to speak with </w:t>
            </w:r>
            <w:r w:rsidR="005F66EA">
              <w:t xml:space="preserve">an </w:t>
            </w:r>
            <w:r>
              <w:t xml:space="preserve">ASL </w:t>
            </w:r>
            <w:r w:rsidR="005F66EA">
              <w:t xml:space="preserve">Agent </w:t>
            </w:r>
            <w:r>
              <w:t>when I contact a call center.</w:t>
            </w:r>
          </w:p>
        </w:tc>
      </w:tr>
      <w:tr w:rsidR="003F10E8" w14:paraId="280B634F" w14:textId="77777777" w:rsidTr="7F203133">
        <w:trPr>
          <w:jc w:val="center"/>
        </w:trPr>
        <w:tc>
          <w:tcPr>
            <w:tcW w:w="2965" w:type="dxa"/>
            <w:shd w:val="clear" w:color="auto" w:fill="F2F2F2" w:themeFill="background1" w:themeFillShade="F2"/>
          </w:tcPr>
          <w:p w14:paraId="12DA6678" w14:textId="2CAC37C8" w:rsidR="003F10E8" w:rsidRDefault="005F66EA" w:rsidP="00613F3E">
            <w:pPr>
              <w:pStyle w:val="TableText"/>
            </w:pPr>
            <w:r>
              <w:t xml:space="preserve">Outbound Call: </w:t>
            </w:r>
            <w:r w:rsidR="003F10E8">
              <w:t>Direct Video Call from an ASL-fluent Agent</w:t>
            </w:r>
          </w:p>
        </w:tc>
        <w:tc>
          <w:tcPr>
            <w:tcW w:w="6212" w:type="dxa"/>
            <w:shd w:val="clear" w:color="auto" w:fill="F2F2F2" w:themeFill="background1" w:themeFillShade="F2"/>
          </w:tcPr>
          <w:p w14:paraId="5F99BD98" w14:textId="68E8C703" w:rsidR="003F10E8" w:rsidRDefault="003F10E8" w:rsidP="00613F3E">
            <w:pPr>
              <w:pStyle w:val="TableText"/>
            </w:pPr>
            <w:r>
              <w:t xml:space="preserve">As an ASL user, I want </w:t>
            </w:r>
            <w:r w:rsidR="00613F3E">
              <w:t xml:space="preserve">to </w:t>
            </w:r>
            <w:r>
              <w:t xml:space="preserve">receive a call from </w:t>
            </w:r>
            <w:del w:id="129" w:author="Author">
              <w:r w:rsidR="005F66EA" w:rsidDel="00C21B55">
                <w:delText xml:space="preserve">an </w:delText>
              </w:r>
            </w:del>
            <w:ins w:id="130" w:author="Author">
              <w:r w:rsidR="00C21B55">
                <w:t xml:space="preserve">a </w:t>
              </w:r>
            </w:ins>
            <w:r w:rsidR="005F66EA">
              <w:t xml:space="preserve">call center </w:t>
            </w:r>
            <w:r>
              <w:t>ASL</w:t>
            </w:r>
            <w:r w:rsidR="005F66EA">
              <w:t xml:space="preserve"> Agent</w:t>
            </w:r>
            <w:r>
              <w:t>.</w:t>
            </w:r>
          </w:p>
        </w:tc>
      </w:tr>
      <w:tr w:rsidR="005826DB" w14:paraId="728B9E35" w14:textId="77777777" w:rsidTr="7F203133">
        <w:trPr>
          <w:jc w:val="center"/>
        </w:trPr>
        <w:tc>
          <w:tcPr>
            <w:tcW w:w="2965" w:type="dxa"/>
            <w:shd w:val="clear" w:color="auto" w:fill="auto"/>
          </w:tcPr>
          <w:p w14:paraId="728B9E33" w14:textId="77777777" w:rsidR="005826DB" w:rsidRDefault="00427B87" w:rsidP="00FF3325">
            <w:pPr>
              <w:pStyle w:val="TableText"/>
            </w:pPr>
            <w:r>
              <w:t>CRM Integration</w:t>
            </w:r>
          </w:p>
        </w:tc>
        <w:tc>
          <w:tcPr>
            <w:tcW w:w="6212" w:type="dxa"/>
            <w:shd w:val="clear" w:color="auto" w:fill="auto"/>
          </w:tcPr>
          <w:p w14:paraId="728B9E34" w14:textId="41B11501" w:rsidR="005826DB" w:rsidRDefault="00427B87" w:rsidP="00FF3325">
            <w:pPr>
              <w:pStyle w:val="TableText"/>
            </w:pPr>
            <w:r>
              <w:t xml:space="preserve">As an Agent, I want to view, update, and enter new information regarding contact with the </w:t>
            </w:r>
            <w:r w:rsidR="001322AA">
              <w:t>C</w:t>
            </w:r>
            <w:r>
              <w:t>onsumer from the corporate CRM system.</w:t>
            </w:r>
          </w:p>
        </w:tc>
      </w:tr>
      <w:tr w:rsidR="005826DB" w14:paraId="728B9E38" w14:textId="77777777" w:rsidTr="7F203133">
        <w:trPr>
          <w:jc w:val="center"/>
        </w:trPr>
        <w:tc>
          <w:tcPr>
            <w:tcW w:w="2965" w:type="dxa"/>
            <w:shd w:val="clear" w:color="auto" w:fill="F2F2F2" w:themeFill="background1" w:themeFillShade="F2"/>
          </w:tcPr>
          <w:p w14:paraId="728B9E36" w14:textId="77777777" w:rsidR="005826DB" w:rsidRDefault="00427B87">
            <w:pPr>
              <w:pStyle w:val="TableText"/>
            </w:pPr>
            <w:r>
              <w:t>Call Script Integration</w:t>
            </w:r>
          </w:p>
        </w:tc>
        <w:tc>
          <w:tcPr>
            <w:tcW w:w="6212" w:type="dxa"/>
            <w:shd w:val="clear" w:color="auto" w:fill="F2F2F2" w:themeFill="background1" w:themeFillShade="F2"/>
          </w:tcPr>
          <w:p w14:paraId="728B9E37" w14:textId="417F9909" w:rsidR="005826DB" w:rsidRDefault="00427B87">
            <w:pPr>
              <w:pStyle w:val="TableText"/>
            </w:pPr>
            <w:r>
              <w:t xml:space="preserve">As an Agent, I want to view corporate call scripts based on the needs of the </w:t>
            </w:r>
            <w:r w:rsidR="001322AA">
              <w:t>C</w:t>
            </w:r>
            <w:r>
              <w:t>onsumer.</w:t>
            </w:r>
          </w:p>
        </w:tc>
      </w:tr>
      <w:tr w:rsidR="005826DB" w14:paraId="728B9E3B" w14:textId="77777777" w:rsidTr="7F203133">
        <w:trPr>
          <w:jc w:val="center"/>
        </w:trPr>
        <w:tc>
          <w:tcPr>
            <w:tcW w:w="2965" w:type="dxa"/>
            <w:shd w:val="clear" w:color="auto" w:fill="auto"/>
          </w:tcPr>
          <w:p w14:paraId="728B9E39" w14:textId="77777777" w:rsidR="005826DB" w:rsidRDefault="00427B87">
            <w:pPr>
              <w:pStyle w:val="TableText"/>
            </w:pPr>
            <w:bookmarkStart w:id="131" w:name="_Hlk43817855"/>
            <w:r>
              <w:t>Call-handling capabilities</w:t>
            </w:r>
          </w:p>
        </w:tc>
        <w:tc>
          <w:tcPr>
            <w:tcW w:w="6212" w:type="dxa"/>
            <w:shd w:val="clear" w:color="auto" w:fill="auto"/>
          </w:tcPr>
          <w:p w14:paraId="728B9E3A" w14:textId="00604093" w:rsidR="005826DB" w:rsidRDefault="00427B87">
            <w:pPr>
              <w:pStyle w:val="TableText"/>
            </w:pPr>
            <w:r>
              <w:t>As an Agent, I want to perform “Call on Hold”</w:t>
            </w:r>
            <w:r w:rsidR="002A3246">
              <w:t>,</w:t>
            </w:r>
            <w:r>
              <w:t xml:space="preserve"> “Call Transfer”</w:t>
            </w:r>
            <w:r w:rsidR="002A3246">
              <w:t>, “Mute Video”, “Mute Audio”, “Video Privacy”, and “Call Disconnect”,</w:t>
            </w:r>
            <w:r>
              <w:t xml:space="preserve"> as needed.</w:t>
            </w:r>
          </w:p>
        </w:tc>
      </w:tr>
      <w:bookmarkEnd w:id="131"/>
      <w:tr w:rsidR="005826DB" w14:paraId="728B9E3E" w14:textId="77777777" w:rsidTr="7F203133">
        <w:trPr>
          <w:trHeight w:val="386"/>
          <w:jc w:val="center"/>
        </w:trPr>
        <w:tc>
          <w:tcPr>
            <w:tcW w:w="2965" w:type="dxa"/>
            <w:shd w:val="clear" w:color="auto" w:fill="F2F2F2" w:themeFill="background1" w:themeFillShade="F2"/>
          </w:tcPr>
          <w:p w14:paraId="728B9E3C" w14:textId="3ACB292C" w:rsidR="005826DB" w:rsidRDefault="00201466" w:rsidP="00036BFA">
            <w:pPr>
              <w:pStyle w:val="TableText"/>
              <w:keepNext/>
              <w:keepLines/>
            </w:pPr>
            <w:r>
              <w:fldChar w:fldCharType="begin"/>
            </w:r>
            <w:r>
              <w:instrText xml:space="preserve"> REF _Ref510423135 \h  \* MERGEFORMAT </w:instrText>
            </w:r>
            <w:r>
              <w:fldChar w:fldCharType="separate"/>
            </w:r>
            <w:r w:rsidR="0DC08FC3">
              <w:t>Consumer Help Center</w:t>
            </w:r>
            <w:r>
              <w:fldChar w:fldCharType="end"/>
            </w:r>
          </w:p>
        </w:tc>
        <w:tc>
          <w:tcPr>
            <w:tcW w:w="6212" w:type="dxa"/>
            <w:shd w:val="clear" w:color="auto" w:fill="F2F2F2" w:themeFill="background1" w:themeFillShade="F2"/>
          </w:tcPr>
          <w:p w14:paraId="728B9E3D" w14:textId="702D2B9B" w:rsidR="005826DB" w:rsidRDefault="00427B87" w:rsidP="00036BFA">
            <w:pPr>
              <w:pStyle w:val="TableText"/>
              <w:keepNext/>
              <w:keepLines/>
            </w:pPr>
            <w:r>
              <w:t>(A complaint process illustrates this story.) As a</w:t>
            </w:r>
            <w:r w:rsidR="00216BC9">
              <w:t>n Agency</w:t>
            </w:r>
            <w:r>
              <w:t>, I want</w:t>
            </w:r>
            <w:r w:rsidR="00216BC9">
              <w:t xml:space="preserve"> a Consumer</w:t>
            </w:r>
            <w:r>
              <w:t xml:space="preserve"> to file a complaint through a web portal on my website. I also want the option of conversing with the </w:t>
            </w:r>
            <w:r w:rsidR="00216BC9">
              <w:t xml:space="preserve">Consumer </w:t>
            </w:r>
            <w:r>
              <w:t>through video and Real-Time Text. Please refer to subsection 2.6 for details.</w:t>
            </w:r>
          </w:p>
        </w:tc>
      </w:tr>
      <w:tr w:rsidR="005826DB" w14:paraId="728B9E41" w14:textId="77777777" w:rsidTr="7F203133">
        <w:trPr>
          <w:trHeight w:val="386"/>
          <w:jc w:val="center"/>
        </w:trPr>
        <w:tc>
          <w:tcPr>
            <w:tcW w:w="2965" w:type="dxa"/>
            <w:shd w:val="clear" w:color="auto" w:fill="auto"/>
          </w:tcPr>
          <w:p w14:paraId="728B9E3F" w14:textId="77777777" w:rsidR="005826DB" w:rsidRDefault="00427B87" w:rsidP="00036BFA">
            <w:pPr>
              <w:pStyle w:val="TableText"/>
              <w:keepNext/>
              <w:keepLines/>
            </w:pPr>
            <w:r>
              <w:t>Videomail</w:t>
            </w:r>
          </w:p>
        </w:tc>
        <w:tc>
          <w:tcPr>
            <w:tcW w:w="6212" w:type="dxa"/>
            <w:shd w:val="clear" w:color="auto" w:fill="auto"/>
          </w:tcPr>
          <w:p w14:paraId="728B9E40" w14:textId="0574A295" w:rsidR="005826DB" w:rsidRDefault="00427B87" w:rsidP="00036BFA">
            <w:pPr>
              <w:pStyle w:val="TableText"/>
              <w:keepNext/>
              <w:keepLines/>
            </w:pPr>
            <w:r>
              <w:t xml:space="preserve">As an Agent, I want to retrieve a videomail left by </w:t>
            </w:r>
            <w:r w:rsidR="00975205">
              <w:t>C</w:t>
            </w:r>
            <w:r w:rsidR="00F011E6">
              <w:t>onsumers</w:t>
            </w:r>
            <w:r w:rsidR="00975205">
              <w:t>.</w:t>
            </w:r>
          </w:p>
        </w:tc>
      </w:tr>
      <w:tr w:rsidR="005826DB" w14:paraId="728B9E44" w14:textId="77777777" w:rsidTr="7F203133">
        <w:trPr>
          <w:trHeight w:val="530"/>
          <w:jc w:val="center"/>
        </w:trPr>
        <w:tc>
          <w:tcPr>
            <w:tcW w:w="2965" w:type="dxa"/>
            <w:shd w:val="clear" w:color="auto" w:fill="F2F2F2" w:themeFill="background1" w:themeFillShade="F2"/>
          </w:tcPr>
          <w:p w14:paraId="728B9E42" w14:textId="77777777" w:rsidR="005826DB" w:rsidRDefault="00427B87">
            <w:pPr>
              <w:pStyle w:val="TableText"/>
            </w:pPr>
            <w:r>
              <w:t>Management Dashboard</w:t>
            </w:r>
          </w:p>
        </w:tc>
        <w:tc>
          <w:tcPr>
            <w:tcW w:w="6212" w:type="dxa"/>
            <w:shd w:val="clear" w:color="auto" w:fill="F2F2F2" w:themeFill="background1" w:themeFillShade="F2"/>
          </w:tcPr>
          <w:p w14:paraId="728B9E43" w14:textId="097873D4" w:rsidR="005826DB" w:rsidRDefault="00427B87">
            <w:pPr>
              <w:pStyle w:val="TableText"/>
            </w:pPr>
            <w:r>
              <w:t xml:space="preserve">As the </w:t>
            </w:r>
            <w:r w:rsidR="00613F3E">
              <w:t>M</w:t>
            </w:r>
            <w:r>
              <w:t>anager</w:t>
            </w:r>
            <w:r w:rsidR="009C1294">
              <w:t xml:space="preserve"> </w:t>
            </w:r>
            <w:r>
              <w:t>/</w:t>
            </w:r>
            <w:r w:rsidR="009C1294">
              <w:t xml:space="preserve"> </w:t>
            </w:r>
            <w:r w:rsidR="00613F3E">
              <w:t>O</w:t>
            </w:r>
            <w:r>
              <w:t>perator, I want to access near real-time information on the dashboard.</w:t>
            </w:r>
          </w:p>
        </w:tc>
      </w:tr>
      <w:tr w:rsidR="005826DB" w14:paraId="728B9E47" w14:textId="77777777" w:rsidTr="7F203133">
        <w:trPr>
          <w:trHeight w:val="710"/>
          <w:jc w:val="center"/>
        </w:trPr>
        <w:tc>
          <w:tcPr>
            <w:tcW w:w="2965" w:type="dxa"/>
            <w:shd w:val="clear" w:color="auto" w:fill="auto"/>
          </w:tcPr>
          <w:p w14:paraId="728B9E45" w14:textId="77777777" w:rsidR="005826DB" w:rsidRDefault="00427B87">
            <w:pPr>
              <w:pStyle w:val="TableText"/>
            </w:pPr>
            <w:r>
              <w:t>Call Detail Record</w:t>
            </w:r>
          </w:p>
        </w:tc>
        <w:tc>
          <w:tcPr>
            <w:tcW w:w="6212" w:type="dxa"/>
            <w:shd w:val="clear" w:color="auto" w:fill="auto"/>
          </w:tcPr>
          <w:p w14:paraId="728B9E46" w14:textId="2F7F78C8" w:rsidR="005826DB" w:rsidRDefault="00427B87">
            <w:pPr>
              <w:pStyle w:val="TableText"/>
            </w:pPr>
            <w:r>
              <w:t>As the Administrator, I want to access the Call Detail Record through a web portal and export CDRs as needed for audit purpose</w:t>
            </w:r>
            <w:r w:rsidR="000A1EB0">
              <w:t>s</w:t>
            </w:r>
            <w:r>
              <w:t>. Please refer to subsection 2.7.2 for details.</w:t>
            </w:r>
          </w:p>
        </w:tc>
      </w:tr>
      <w:tr w:rsidR="005826DB" w14:paraId="728B9E4A" w14:textId="77777777" w:rsidTr="7F203133">
        <w:trPr>
          <w:trHeight w:val="530"/>
          <w:jc w:val="center"/>
        </w:trPr>
        <w:tc>
          <w:tcPr>
            <w:tcW w:w="2965" w:type="dxa"/>
            <w:shd w:val="clear" w:color="auto" w:fill="F2F2F2" w:themeFill="background1" w:themeFillShade="F2"/>
          </w:tcPr>
          <w:p w14:paraId="728B9E48" w14:textId="77777777" w:rsidR="005826DB" w:rsidRDefault="00427B87">
            <w:pPr>
              <w:pStyle w:val="TableText"/>
            </w:pPr>
            <w:r>
              <w:t>Web-based Application</w:t>
            </w:r>
          </w:p>
        </w:tc>
        <w:tc>
          <w:tcPr>
            <w:tcW w:w="6212" w:type="dxa"/>
            <w:shd w:val="clear" w:color="auto" w:fill="F2F2F2" w:themeFill="background1" w:themeFillShade="F2"/>
          </w:tcPr>
          <w:p w14:paraId="728B9E49" w14:textId="0FEEBF5D" w:rsidR="005826DB" w:rsidRDefault="00427B87">
            <w:pPr>
              <w:pStyle w:val="TableText"/>
            </w:pPr>
            <w:r>
              <w:t xml:space="preserve">As an Agent, I want the ability to work remotely from </w:t>
            </w:r>
            <w:r w:rsidR="00216BC9">
              <w:t>any location with Internet access</w:t>
            </w:r>
            <w:r>
              <w:t>.</w:t>
            </w:r>
          </w:p>
        </w:tc>
      </w:tr>
      <w:tr w:rsidR="005826DB" w14:paraId="728B9E4D" w14:textId="77777777" w:rsidTr="7F203133">
        <w:trPr>
          <w:trHeight w:val="530"/>
          <w:jc w:val="center"/>
        </w:trPr>
        <w:tc>
          <w:tcPr>
            <w:tcW w:w="2965" w:type="dxa"/>
            <w:shd w:val="clear" w:color="auto" w:fill="auto"/>
          </w:tcPr>
          <w:p w14:paraId="728B9E4B" w14:textId="77777777" w:rsidR="005826DB" w:rsidRDefault="00427B87">
            <w:pPr>
              <w:pStyle w:val="TableText"/>
            </w:pPr>
            <w:r>
              <w:t>Multi-CSR Login with Status</w:t>
            </w:r>
          </w:p>
        </w:tc>
        <w:tc>
          <w:tcPr>
            <w:tcW w:w="6212" w:type="dxa"/>
            <w:shd w:val="clear" w:color="auto" w:fill="auto"/>
          </w:tcPr>
          <w:p w14:paraId="728B9E4C" w14:textId="78958266" w:rsidR="005826DB" w:rsidRDefault="00427B87">
            <w:pPr>
              <w:pStyle w:val="TableText"/>
            </w:pPr>
            <w:r>
              <w:t xml:space="preserve">As </w:t>
            </w:r>
            <w:r w:rsidR="006475D2">
              <w:t>an</w:t>
            </w:r>
            <w:r>
              <w:t xml:space="preserve"> Agent, I want to log in using the Agent Desktop along with other Agents and I want to change my status between “Ready” and “Away”.</w:t>
            </w:r>
          </w:p>
        </w:tc>
      </w:tr>
      <w:tr w:rsidR="005826DB" w14:paraId="728B9E50" w14:textId="77777777" w:rsidTr="7F203133">
        <w:trPr>
          <w:trHeight w:val="593"/>
          <w:jc w:val="center"/>
        </w:trPr>
        <w:tc>
          <w:tcPr>
            <w:tcW w:w="2965" w:type="dxa"/>
            <w:shd w:val="clear" w:color="auto" w:fill="F2F2F2" w:themeFill="background1" w:themeFillShade="F2"/>
          </w:tcPr>
          <w:p w14:paraId="728B9E4E" w14:textId="77777777" w:rsidR="005826DB" w:rsidRDefault="00427B87">
            <w:pPr>
              <w:pStyle w:val="TableText"/>
            </w:pPr>
            <w:r>
              <w:t>Add, Suspend, or Remove an Agent’s Access</w:t>
            </w:r>
          </w:p>
        </w:tc>
        <w:tc>
          <w:tcPr>
            <w:tcW w:w="6212" w:type="dxa"/>
            <w:shd w:val="clear" w:color="auto" w:fill="F2F2F2" w:themeFill="background1" w:themeFillShade="F2"/>
          </w:tcPr>
          <w:p w14:paraId="728B9E4F" w14:textId="5963FEDB" w:rsidR="005826DB" w:rsidRDefault="00427B87">
            <w:pPr>
              <w:pStyle w:val="TableText"/>
            </w:pPr>
            <w:r>
              <w:t>As the Administrator, I want to add, suspend</w:t>
            </w:r>
            <w:r w:rsidR="009C1294">
              <w:t>,</w:t>
            </w:r>
            <w:r>
              <w:t xml:space="preserve"> or remove an Agent’s access to ACE Direct.</w:t>
            </w:r>
          </w:p>
        </w:tc>
      </w:tr>
      <w:tr w:rsidR="0075778A" w14:paraId="3ED7C8BE" w14:textId="77777777" w:rsidTr="009174FD">
        <w:trPr>
          <w:trHeight w:val="593"/>
          <w:jc w:val="center"/>
        </w:trPr>
        <w:tc>
          <w:tcPr>
            <w:tcW w:w="2965" w:type="dxa"/>
            <w:shd w:val="clear" w:color="auto" w:fill="FFFFFF" w:themeFill="background1"/>
          </w:tcPr>
          <w:p w14:paraId="52351300" w14:textId="52ABDDA2" w:rsidR="0075778A" w:rsidRDefault="658FF13B">
            <w:pPr>
              <w:pStyle w:val="TableText"/>
            </w:pPr>
            <w:r>
              <w:t>Captioning</w:t>
            </w:r>
            <w:r w:rsidR="67FED53A">
              <w:t xml:space="preserve"> in the Agent Portal</w:t>
            </w:r>
          </w:p>
        </w:tc>
        <w:tc>
          <w:tcPr>
            <w:tcW w:w="6212" w:type="dxa"/>
            <w:shd w:val="clear" w:color="auto" w:fill="FFFFFF" w:themeFill="background1"/>
          </w:tcPr>
          <w:p w14:paraId="5926C170" w14:textId="5328DD8F" w:rsidR="0075778A" w:rsidRDefault="658FF13B">
            <w:pPr>
              <w:pStyle w:val="TableText"/>
            </w:pPr>
            <w:r>
              <w:t xml:space="preserve">As an Agent, I want to </w:t>
            </w:r>
            <w:r w:rsidR="596B1CFB">
              <w:t>view</w:t>
            </w:r>
            <w:r>
              <w:t xml:space="preserve"> </w:t>
            </w:r>
            <w:r w:rsidR="67FED53A">
              <w:t>and customize speech-to-text captions from a Consumer.</w:t>
            </w:r>
          </w:p>
        </w:tc>
      </w:tr>
      <w:tr w:rsidR="003A3532" w14:paraId="2586CA2D" w14:textId="77777777" w:rsidTr="7F203133">
        <w:trPr>
          <w:trHeight w:val="593"/>
          <w:jc w:val="center"/>
        </w:trPr>
        <w:tc>
          <w:tcPr>
            <w:tcW w:w="2965" w:type="dxa"/>
            <w:shd w:val="clear" w:color="auto" w:fill="F2F2F2" w:themeFill="background1" w:themeFillShade="F2"/>
          </w:tcPr>
          <w:p w14:paraId="203F9AFB" w14:textId="22C0F374" w:rsidR="003A3532" w:rsidRDefault="67FED53A">
            <w:pPr>
              <w:pStyle w:val="TableText"/>
            </w:pPr>
            <w:r>
              <w:t>Captioning in the Consumer Portal</w:t>
            </w:r>
          </w:p>
        </w:tc>
        <w:tc>
          <w:tcPr>
            <w:tcW w:w="6212" w:type="dxa"/>
            <w:shd w:val="clear" w:color="auto" w:fill="F2F2F2" w:themeFill="background1" w:themeFillShade="F2"/>
          </w:tcPr>
          <w:p w14:paraId="4329614E" w14:textId="65D9F99C" w:rsidR="003A3532" w:rsidRDefault="2DDBF04D">
            <w:pPr>
              <w:pStyle w:val="TableText"/>
            </w:pPr>
            <w:r>
              <w:t xml:space="preserve">As a Consumer, I want to </w:t>
            </w:r>
            <w:r w:rsidR="1DF9CD70">
              <w:t>view</w:t>
            </w:r>
            <w:r>
              <w:t xml:space="preserve"> and customize speech-to-text captions from an Agent.</w:t>
            </w:r>
          </w:p>
        </w:tc>
      </w:tr>
      <w:tr w:rsidR="3F606D0F" w14:paraId="13585FDA" w14:textId="77777777" w:rsidTr="009174FD">
        <w:trPr>
          <w:trHeight w:val="593"/>
          <w:jc w:val="center"/>
        </w:trPr>
        <w:tc>
          <w:tcPr>
            <w:tcW w:w="2965" w:type="dxa"/>
            <w:shd w:val="clear" w:color="auto" w:fill="FFFFFF" w:themeFill="background1"/>
          </w:tcPr>
          <w:p w14:paraId="2A6CF2F0" w14:textId="3AC5A2AE" w:rsidR="148E67F2" w:rsidRDefault="148E67F2" w:rsidP="00D66D34">
            <w:pPr>
              <w:pStyle w:val="TableText"/>
            </w:pPr>
            <w:r>
              <w:t>Multi-Party Calling</w:t>
            </w:r>
          </w:p>
        </w:tc>
        <w:tc>
          <w:tcPr>
            <w:tcW w:w="6212" w:type="dxa"/>
            <w:shd w:val="clear" w:color="auto" w:fill="FFFFFF" w:themeFill="background1"/>
          </w:tcPr>
          <w:p w14:paraId="533A5594" w14:textId="72761D0C" w:rsidR="3F606D0F" w:rsidRPr="00D66D34" w:rsidRDefault="5B13D017" w:rsidP="00D66D34">
            <w:pPr>
              <w:pStyle w:val="TableText"/>
            </w:pPr>
            <w:r w:rsidRPr="00D66D34">
              <w:t>A</w:t>
            </w:r>
            <w:r w:rsidR="22F9814E" w:rsidRPr="00D66D34">
              <w:t>s an Agent, I</w:t>
            </w:r>
            <w:r w:rsidRPr="00D66D34">
              <w:t xml:space="preserve"> w</w:t>
            </w:r>
            <w:r w:rsidR="3A68668F" w:rsidRPr="00D66D34">
              <w:t>ant</w:t>
            </w:r>
            <w:r w:rsidRPr="00D66D34">
              <w:t xml:space="preserve"> the ability </w:t>
            </w:r>
            <w:del w:id="132" w:author="Author">
              <w:r w:rsidRPr="00D66D34" w:rsidDel="00C21B55">
                <w:delText xml:space="preserve">for </w:delText>
              </w:r>
            </w:del>
            <w:ins w:id="133" w:author="Author">
              <w:r w:rsidR="00C21B55">
                <w:t>to</w:t>
              </w:r>
              <w:r w:rsidR="00C21B55" w:rsidRPr="00D66D34">
                <w:t xml:space="preserve"> </w:t>
              </w:r>
            </w:ins>
            <w:r w:rsidRPr="00D66D34">
              <w:t xml:space="preserve">video conference </w:t>
            </w:r>
            <w:del w:id="134" w:author="Author">
              <w:r w:rsidRPr="00D66D34" w:rsidDel="00C21B55">
                <w:delText xml:space="preserve">calling </w:delText>
              </w:r>
            </w:del>
            <w:r w:rsidRPr="00D66D34">
              <w:t xml:space="preserve">with </w:t>
            </w:r>
            <w:r w:rsidR="000D57A6">
              <w:t xml:space="preserve">a maximum of </w:t>
            </w:r>
            <w:r w:rsidR="009C1294">
              <w:t>four</w:t>
            </w:r>
            <w:r w:rsidR="00C1459F">
              <w:t xml:space="preserve"> s</w:t>
            </w:r>
            <w:r w:rsidR="000D57A6">
              <w:t>imultaneous</w:t>
            </w:r>
            <w:r w:rsidRPr="00D66D34">
              <w:t xml:space="preserve"> callers </w:t>
            </w:r>
            <w:ins w:id="135" w:author="Author">
              <w:r w:rsidR="00C21B55">
                <w:t xml:space="preserve">( three Agents and one Consumer) </w:t>
              </w:r>
            </w:ins>
            <w:r w:rsidRPr="00D66D34">
              <w:t>on the same call</w:t>
            </w:r>
            <w:r w:rsidR="009C1294">
              <w:t>.</w:t>
            </w:r>
          </w:p>
        </w:tc>
      </w:tr>
      <w:tr w:rsidR="3F606D0F" w14:paraId="4BA31370" w14:textId="77777777" w:rsidTr="7F203133">
        <w:trPr>
          <w:trHeight w:val="593"/>
          <w:jc w:val="center"/>
        </w:trPr>
        <w:tc>
          <w:tcPr>
            <w:tcW w:w="2965" w:type="dxa"/>
            <w:shd w:val="clear" w:color="auto" w:fill="F2F2F2" w:themeFill="background1" w:themeFillShade="F2"/>
          </w:tcPr>
          <w:p w14:paraId="7CC2DB60" w14:textId="45E9C719" w:rsidR="148E67F2" w:rsidRDefault="148E67F2" w:rsidP="00D66D34">
            <w:pPr>
              <w:pStyle w:val="TableText"/>
            </w:pPr>
            <w:r>
              <w:t>Screen Sharing</w:t>
            </w:r>
          </w:p>
        </w:tc>
        <w:tc>
          <w:tcPr>
            <w:tcW w:w="6212" w:type="dxa"/>
            <w:shd w:val="clear" w:color="auto" w:fill="F2F2F2" w:themeFill="background1" w:themeFillShade="F2"/>
          </w:tcPr>
          <w:p w14:paraId="00E3D90D" w14:textId="25623169" w:rsidR="3F606D0F" w:rsidRPr="00D66D34" w:rsidRDefault="038A9A2A" w:rsidP="00D66D34">
            <w:pPr>
              <w:pStyle w:val="TableText"/>
            </w:pPr>
            <w:r w:rsidRPr="00D66D34">
              <w:t xml:space="preserve">As an Agent, I want the ability to share screen with another </w:t>
            </w:r>
            <w:r w:rsidR="7DCB4065" w:rsidRPr="00D66D34">
              <w:t>A</w:t>
            </w:r>
            <w:r w:rsidR="00BB57C6">
              <w:t xml:space="preserve">CE </w:t>
            </w:r>
            <w:r w:rsidR="7DCB4065" w:rsidRPr="00D66D34">
              <w:t>D</w:t>
            </w:r>
            <w:r w:rsidR="00BB57C6">
              <w:t>irect</w:t>
            </w:r>
            <w:r w:rsidR="7DCB4065" w:rsidRPr="00D66D34">
              <w:t xml:space="preserve"> </w:t>
            </w:r>
            <w:r w:rsidRPr="00D66D34">
              <w:t>caller.</w:t>
            </w:r>
          </w:p>
        </w:tc>
      </w:tr>
      <w:tr w:rsidR="3F606D0F" w14:paraId="02738C9C" w14:textId="77777777" w:rsidTr="009174FD">
        <w:trPr>
          <w:trHeight w:val="593"/>
          <w:jc w:val="center"/>
        </w:trPr>
        <w:tc>
          <w:tcPr>
            <w:tcW w:w="2965" w:type="dxa"/>
            <w:shd w:val="clear" w:color="auto" w:fill="FFFFFF" w:themeFill="background1"/>
          </w:tcPr>
          <w:p w14:paraId="76971B27" w14:textId="715921F0" w:rsidR="148E67F2" w:rsidRDefault="148E67F2" w:rsidP="00D66D34">
            <w:pPr>
              <w:pStyle w:val="TableText"/>
            </w:pPr>
            <w:r>
              <w:t>File Sharing</w:t>
            </w:r>
          </w:p>
        </w:tc>
        <w:tc>
          <w:tcPr>
            <w:tcW w:w="6212" w:type="dxa"/>
            <w:shd w:val="clear" w:color="auto" w:fill="FFFFFF" w:themeFill="background1"/>
          </w:tcPr>
          <w:p w14:paraId="3BC57543" w14:textId="68017FF9" w:rsidR="3F606D0F" w:rsidRDefault="53D3CC6F" w:rsidP="00D66D34">
            <w:pPr>
              <w:pStyle w:val="TableText"/>
            </w:pPr>
            <w:r>
              <w:t>As an Agent, I want the ability to share</w:t>
            </w:r>
            <w:r w:rsidR="009C1294">
              <w:t xml:space="preserve"> </w:t>
            </w:r>
            <w:r>
              <w:t>/</w:t>
            </w:r>
            <w:r w:rsidR="001224D1">
              <w:t xml:space="preserve"> </w:t>
            </w:r>
            <w:r>
              <w:t>transfer files between A</w:t>
            </w:r>
            <w:r w:rsidR="00BB57C6">
              <w:t xml:space="preserve">CE </w:t>
            </w:r>
            <w:r>
              <w:t>D</w:t>
            </w:r>
            <w:r w:rsidR="00BB57C6">
              <w:t>irect</w:t>
            </w:r>
            <w:r>
              <w:t xml:space="preserve"> callers.</w:t>
            </w:r>
          </w:p>
        </w:tc>
      </w:tr>
    </w:tbl>
    <w:p w14:paraId="728B9E51" w14:textId="77777777" w:rsidR="005826DB" w:rsidRDefault="005826DB">
      <w:pPr>
        <w:pStyle w:val="LineSpacer"/>
      </w:pPr>
    </w:p>
    <w:p w14:paraId="728B9E52" w14:textId="3721EAE8" w:rsidR="005826DB" w:rsidRDefault="005B7106" w:rsidP="000940B2">
      <w:pPr>
        <w:pStyle w:val="Heading2"/>
      </w:pPr>
      <w:bookmarkStart w:id="136" w:name="_Toc510147672"/>
      <w:bookmarkStart w:id="137" w:name="_Toc488131898"/>
      <w:bookmarkStart w:id="138" w:name="_Toc510098661"/>
      <w:bookmarkStart w:id="139" w:name="_Ref510127861"/>
      <w:bookmarkStart w:id="140" w:name="_Toc512262043"/>
      <w:bookmarkStart w:id="141" w:name="_Toc512336746"/>
      <w:bookmarkStart w:id="142" w:name="_Toc43824954"/>
      <w:r>
        <w:lastRenderedPageBreak/>
        <w:t xml:space="preserve">Agent </w:t>
      </w:r>
      <w:r w:rsidR="00427B87">
        <w:t>Desktop</w:t>
      </w:r>
      <w:bookmarkEnd w:id="136"/>
      <w:bookmarkEnd w:id="137"/>
      <w:bookmarkEnd w:id="138"/>
      <w:bookmarkEnd w:id="139"/>
      <w:bookmarkEnd w:id="140"/>
      <w:bookmarkEnd w:id="141"/>
      <w:bookmarkEnd w:id="142"/>
    </w:p>
    <w:p w14:paraId="2B3D601D" w14:textId="1FB1E86D" w:rsidR="005B7106" w:rsidRDefault="008D05FE">
      <w:r>
        <w:t>T</w:t>
      </w:r>
      <w:r w:rsidR="005B7106">
        <w:t>his s</w:t>
      </w:r>
      <w:r w:rsidR="00036EF2">
        <w:t>ubs</w:t>
      </w:r>
      <w:r w:rsidR="005B7106">
        <w:t>ection</w:t>
      </w:r>
      <w:r>
        <w:t xml:space="preserve"> </w:t>
      </w:r>
      <w:r w:rsidR="005B7106">
        <w:t>provides a walkthrough of the Agent Portal, highlighting each of the available functionalities.</w:t>
      </w:r>
    </w:p>
    <w:p w14:paraId="728B9E53" w14:textId="2A8FECCA" w:rsidR="005826DB" w:rsidRDefault="00427B87">
      <w:r>
        <w:t xml:space="preserve">At the time of </w:t>
      </w:r>
      <w:r w:rsidR="00613F3E">
        <w:t>publication</w:t>
      </w:r>
      <w:r>
        <w:t>, the ACE Direct Agent Portal is compatible with the Chrome browser</w:t>
      </w:r>
      <w:r w:rsidR="00613F3E">
        <w:t xml:space="preserve">, which is </w:t>
      </w:r>
      <w:r>
        <w:t>WebRTC</w:t>
      </w:r>
      <w:r w:rsidR="00613F3E">
        <w:t xml:space="preserve"> </w:t>
      </w:r>
      <w:r>
        <w:t>compatible. WebRTC technology allows ACE Direct to present video directly through the browser, eliminating the need for a second monitor and providing a full omnichannel experience for the Agent.</w:t>
      </w:r>
    </w:p>
    <w:p w14:paraId="728B9E54" w14:textId="77777777" w:rsidR="005826DB" w:rsidRDefault="00427B87" w:rsidP="00E82AB6">
      <w:pPr>
        <w:pStyle w:val="Heading3"/>
        <w:tabs>
          <w:tab w:val="clear" w:pos="1206"/>
        </w:tabs>
      </w:pPr>
      <w:bookmarkStart w:id="143" w:name="_Toc488131899"/>
      <w:bookmarkStart w:id="144" w:name="_Toc510098662"/>
      <w:bookmarkStart w:id="145" w:name="_Toc510147673"/>
      <w:bookmarkStart w:id="146" w:name="_Toc512262044"/>
      <w:bookmarkStart w:id="147" w:name="_Toc512336747"/>
      <w:bookmarkStart w:id="148" w:name="_Toc43824955"/>
      <w:r>
        <w:t>Logging into ACE Direct</w:t>
      </w:r>
      <w:bookmarkEnd w:id="143"/>
      <w:bookmarkEnd w:id="144"/>
      <w:bookmarkEnd w:id="145"/>
      <w:bookmarkEnd w:id="146"/>
      <w:bookmarkEnd w:id="147"/>
      <w:bookmarkEnd w:id="148"/>
    </w:p>
    <w:p w14:paraId="728B9E55" w14:textId="05A32D06" w:rsidR="005826DB" w:rsidRDefault="00427B87">
      <w:pPr>
        <w:spacing w:after="240"/>
      </w:pPr>
      <w:r>
        <w:t>Upon navigating to the portal host URL, a login screen appears as shown in</w:t>
      </w:r>
      <w:r w:rsidR="00AB1708">
        <w:t xml:space="preserve"> </w:t>
      </w:r>
      <w:r w:rsidR="00B939FE">
        <w:fldChar w:fldCharType="begin"/>
      </w:r>
      <w:r w:rsidR="00B939FE">
        <w:instrText xml:space="preserve"> REF _Ref510097924 \h </w:instrText>
      </w:r>
      <w:r w:rsidR="00B939FE">
        <w:fldChar w:fldCharType="separate"/>
      </w:r>
      <w:r w:rsidR="00B939FE" w:rsidRPr="005E513B">
        <w:t xml:space="preserve">Figure </w:t>
      </w:r>
      <w:r w:rsidR="00B939FE">
        <w:rPr>
          <w:noProof/>
        </w:rPr>
        <w:t>2</w:t>
      </w:r>
      <w:r w:rsidR="00B939FE">
        <w:fldChar w:fldCharType="end"/>
      </w:r>
      <w:r w:rsidR="00EE6176">
        <w:t xml:space="preserve">. </w:t>
      </w:r>
      <w:r>
        <w:t>To access the portal, Agents must enter their username and password.</w:t>
      </w:r>
    </w:p>
    <w:p w14:paraId="728B9E56" w14:textId="31E108F5" w:rsidR="005826DB" w:rsidRDefault="004457FA">
      <w:pPr>
        <w:pStyle w:val="Figure"/>
      </w:pPr>
      <w:r>
        <w:rPr>
          <w:noProof/>
        </w:rPr>
        <w:drawing>
          <wp:inline distT="0" distB="0" distL="0" distR="0" wp14:anchorId="45A6058F" wp14:editId="7BB458A1">
            <wp:extent cx="2377440" cy="2761488"/>
            <wp:effectExtent l="19050" t="19050" r="22860" b="20320"/>
            <wp:docPr id="1927312414" name="Picture 1274857496" descr="Figure 2 presents a screenshot of the Agent desktop login screen for ACE Direct video ca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496"/>
                    <pic:cNvPicPr/>
                  </pic:nvPicPr>
                  <pic:blipFill>
                    <a:blip r:embed="rId29">
                      <a:extLst>
                        <a:ext uri="{28A0092B-C50C-407E-A947-70E740481C1C}">
                          <a14:useLocalDpi xmlns:a14="http://schemas.microsoft.com/office/drawing/2010/main" val="0"/>
                        </a:ext>
                      </a:extLst>
                    </a:blip>
                    <a:stretch>
                      <a:fillRect/>
                    </a:stretch>
                  </pic:blipFill>
                  <pic:spPr>
                    <a:xfrm>
                      <a:off x="0" y="0"/>
                      <a:ext cx="2377440" cy="2761488"/>
                    </a:xfrm>
                    <a:prstGeom prst="rect">
                      <a:avLst/>
                    </a:prstGeom>
                    <a:ln w="12700">
                      <a:solidFill>
                        <a:schemeClr val="tx1"/>
                      </a:solidFill>
                    </a:ln>
                  </pic:spPr>
                </pic:pic>
              </a:graphicData>
            </a:graphic>
          </wp:inline>
        </w:drawing>
      </w:r>
    </w:p>
    <w:p w14:paraId="728B9E57" w14:textId="3F5ED1BE" w:rsidR="005826DB" w:rsidRDefault="00427B87">
      <w:pPr>
        <w:pStyle w:val="FigureCaption"/>
      </w:pPr>
      <w:bookmarkStart w:id="149" w:name="_Ref510097924"/>
      <w:bookmarkStart w:id="150" w:name="_Toc510147797"/>
      <w:bookmarkStart w:id="151" w:name="_Toc510098614"/>
      <w:bookmarkStart w:id="152" w:name="_Toc512261995"/>
      <w:bookmarkStart w:id="153" w:name="_Toc512336698"/>
      <w:bookmarkStart w:id="154" w:name="_Toc43826677"/>
      <w:r w:rsidRPr="005E513B">
        <w:t xml:space="preserve">Figure </w:t>
      </w:r>
      <w:r w:rsidR="0096386F" w:rsidRPr="005E513B">
        <w:rPr>
          <w:noProof/>
        </w:rPr>
        <w:fldChar w:fldCharType="begin"/>
      </w:r>
      <w:r w:rsidR="0096386F" w:rsidRPr="000319F4">
        <w:rPr>
          <w:noProof/>
        </w:rPr>
        <w:instrText xml:space="preserve"> SEQ Figure \* ARABIC </w:instrText>
      </w:r>
      <w:r w:rsidR="0096386F" w:rsidRPr="005E513B">
        <w:rPr>
          <w:noProof/>
        </w:rPr>
        <w:fldChar w:fldCharType="separate"/>
      </w:r>
      <w:r w:rsidR="00A5593D">
        <w:rPr>
          <w:noProof/>
        </w:rPr>
        <w:t>2</w:t>
      </w:r>
      <w:r w:rsidR="0096386F" w:rsidRPr="005E513B">
        <w:rPr>
          <w:noProof/>
        </w:rPr>
        <w:fldChar w:fldCharType="end"/>
      </w:r>
      <w:bookmarkEnd w:id="149"/>
      <w:r w:rsidRPr="005E513B">
        <w:t>.</w:t>
      </w:r>
      <w:r>
        <w:t xml:space="preserve"> Screenshot of Agent Desktop Login</w:t>
      </w:r>
      <w:bookmarkEnd w:id="150"/>
      <w:bookmarkEnd w:id="151"/>
      <w:bookmarkEnd w:id="152"/>
      <w:bookmarkEnd w:id="153"/>
      <w:bookmarkEnd w:id="154"/>
    </w:p>
    <w:p w14:paraId="728B9E58" w14:textId="281C348E" w:rsidR="005826DB" w:rsidRDefault="001E1563">
      <w:r>
        <w:t xml:space="preserve"> </w:t>
      </w:r>
      <w:r>
        <w:fldChar w:fldCharType="begin"/>
      </w:r>
      <w:r>
        <w:instrText xml:space="preserve"> REF _Ref529362762 \h </w:instrText>
      </w:r>
      <w:r>
        <w:fldChar w:fldCharType="separate"/>
      </w:r>
      <w:r w:rsidRPr="000319F4">
        <w:t xml:space="preserve">Figure </w:t>
      </w:r>
      <w:r>
        <w:rPr>
          <w:noProof/>
        </w:rPr>
        <w:t>3</w:t>
      </w:r>
      <w:r>
        <w:fldChar w:fldCharType="end"/>
      </w:r>
      <w:r>
        <w:t xml:space="preserve"> </w:t>
      </w:r>
      <w:r w:rsidR="00427B87">
        <w:t>presents a screenshot of the Agent Desktop, which consists of the following elements:</w:t>
      </w:r>
    </w:p>
    <w:p w14:paraId="728B9E59" w14:textId="3BF3F78F" w:rsidR="005826DB" w:rsidRDefault="00427B87">
      <w:pPr>
        <w:pStyle w:val="BulletListMultiple"/>
      </w:pPr>
      <w:r>
        <w:t>Side panels (left and right) to provide navigation and information to the Agent, including a videomail retrieval panel</w:t>
      </w:r>
      <w:r w:rsidR="00BD5EE2">
        <w:t xml:space="preserve"> and an outbound calling dial pad</w:t>
      </w:r>
    </w:p>
    <w:p w14:paraId="728B9E5A" w14:textId="39F9DB84" w:rsidR="005826DB" w:rsidRDefault="00427B87">
      <w:pPr>
        <w:pStyle w:val="BulletListMultiple"/>
      </w:pPr>
      <w:r>
        <w:t xml:space="preserve">A user chat area for </w:t>
      </w:r>
      <w:r w:rsidR="001322AA">
        <w:t>RTT</w:t>
      </w:r>
      <w:r>
        <w:t xml:space="preserve"> chats with the VRS </w:t>
      </w:r>
      <w:r w:rsidR="001322AA">
        <w:t>C</w:t>
      </w:r>
      <w:r>
        <w:t>onsumer</w:t>
      </w:r>
    </w:p>
    <w:p w14:paraId="728B9E5B" w14:textId="36907AAF" w:rsidR="005826DB" w:rsidRDefault="00427B87">
      <w:pPr>
        <w:pStyle w:val="BulletListMultiple"/>
      </w:pPr>
      <w:r>
        <w:t>A header area that displays call duration information and a</w:t>
      </w:r>
      <w:r w:rsidR="0004572E">
        <w:t xml:space="preserve"> help </w:t>
      </w:r>
      <w:r>
        <w:t>button</w:t>
      </w:r>
    </w:p>
    <w:p w14:paraId="728B9E5C" w14:textId="5D29C763" w:rsidR="005826DB" w:rsidRDefault="00427B87">
      <w:pPr>
        <w:pStyle w:val="BulletListMultiple"/>
      </w:pPr>
      <w:r>
        <w:t xml:space="preserve">Profile information displaying the Agent’s name and picture and the </w:t>
      </w:r>
      <w:r w:rsidR="006074B3">
        <w:t>cap</w:t>
      </w:r>
      <w:r>
        <w:t>ability to sign out of the system</w:t>
      </w:r>
    </w:p>
    <w:p w14:paraId="728B9E5D" w14:textId="2716C1B6" w:rsidR="005826DB" w:rsidRDefault="00975205">
      <w:pPr>
        <w:pStyle w:val="BulletListMultiple"/>
      </w:pPr>
      <w:r>
        <w:t>VRS C</w:t>
      </w:r>
      <w:r w:rsidR="00427B87">
        <w:t>onsumer information such as first name, last name, etc.</w:t>
      </w:r>
    </w:p>
    <w:p w14:paraId="728B9E5E" w14:textId="416722EE" w:rsidR="005826DB" w:rsidRDefault="00427B87">
      <w:pPr>
        <w:pStyle w:val="BulletListMultipleLast"/>
      </w:pPr>
      <w:r>
        <w:t xml:space="preserve">Current CRM ticket information provided by the VRS </w:t>
      </w:r>
      <w:r w:rsidR="001322AA">
        <w:t>C</w:t>
      </w:r>
      <w:r>
        <w:t>onsumer</w:t>
      </w:r>
    </w:p>
    <w:p w14:paraId="3EB9B37B" w14:textId="19D4F7E1" w:rsidR="50618FCA" w:rsidRDefault="50618FCA" w:rsidP="009174FD">
      <w:pPr>
        <w:pStyle w:val="Figure"/>
      </w:pPr>
      <w:r>
        <w:rPr>
          <w:noProof/>
        </w:rPr>
        <w:lastRenderedPageBreak/>
        <w:drawing>
          <wp:inline distT="0" distB="0" distL="0" distR="0" wp14:anchorId="3D9AB04D" wp14:editId="37B50FD6">
            <wp:extent cx="5577840" cy="2724912"/>
            <wp:effectExtent l="19050" t="19050" r="22860" b="18415"/>
            <wp:docPr id="267491188" name="Picture 1193076003" descr="Figure 3 presents a screenshot of the Agent Desktop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076003"/>
                    <pic:cNvPicPr/>
                  </pic:nvPicPr>
                  <pic:blipFill>
                    <a:blip r:embed="rId30">
                      <a:extLst>
                        <a:ext uri="{28A0092B-C50C-407E-A947-70E740481C1C}">
                          <a14:useLocalDpi xmlns:a14="http://schemas.microsoft.com/office/drawing/2010/main" val="0"/>
                        </a:ext>
                      </a:extLst>
                    </a:blip>
                    <a:stretch>
                      <a:fillRect/>
                    </a:stretch>
                  </pic:blipFill>
                  <pic:spPr>
                    <a:xfrm>
                      <a:off x="0" y="0"/>
                      <a:ext cx="5577840" cy="2724912"/>
                    </a:xfrm>
                    <a:prstGeom prst="rect">
                      <a:avLst/>
                    </a:prstGeom>
                    <a:ln w="12700">
                      <a:solidFill>
                        <a:schemeClr val="tx1"/>
                      </a:solidFill>
                    </a:ln>
                  </pic:spPr>
                </pic:pic>
              </a:graphicData>
            </a:graphic>
          </wp:inline>
        </w:drawing>
      </w:r>
    </w:p>
    <w:p w14:paraId="728B9E60" w14:textId="7A89C67D" w:rsidR="005826DB" w:rsidRDefault="006074B3" w:rsidP="00351BBB">
      <w:pPr>
        <w:pStyle w:val="FigureCaption"/>
        <w:spacing w:after="240"/>
      </w:pPr>
      <w:bookmarkStart w:id="155" w:name="_Ref529362762"/>
      <w:bookmarkStart w:id="156" w:name="_Toc512261996"/>
      <w:bookmarkStart w:id="157" w:name="_Toc512336699"/>
      <w:bookmarkStart w:id="158" w:name="_Toc43826678"/>
      <w:r w:rsidRPr="000319F4">
        <w:t xml:space="preserve">Figure </w:t>
      </w:r>
      <w:r w:rsidR="0096386F" w:rsidRPr="000319F4">
        <w:rPr>
          <w:noProof/>
        </w:rPr>
        <w:fldChar w:fldCharType="begin"/>
      </w:r>
      <w:r w:rsidR="0096386F" w:rsidRPr="000319F4">
        <w:rPr>
          <w:noProof/>
        </w:rPr>
        <w:instrText xml:space="preserve"> SEQ Figure \* ARABIC </w:instrText>
      </w:r>
      <w:r w:rsidR="0096386F" w:rsidRPr="000319F4">
        <w:rPr>
          <w:noProof/>
        </w:rPr>
        <w:fldChar w:fldCharType="separate"/>
      </w:r>
      <w:r w:rsidR="00A5593D">
        <w:rPr>
          <w:noProof/>
        </w:rPr>
        <w:t>3</w:t>
      </w:r>
      <w:r w:rsidR="0096386F" w:rsidRPr="000319F4">
        <w:rPr>
          <w:noProof/>
        </w:rPr>
        <w:fldChar w:fldCharType="end"/>
      </w:r>
      <w:bookmarkEnd w:id="155"/>
      <w:r w:rsidRPr="000319F4">
        <w:t>.</w:t>
      </w:r>
      <w:r>
        <w:t xml:space="preserve"> Screenshot of Agent Desktop</w:t>
      </w:r>
      <w:bookmarkEnd w:id="156"/>
      <w:bookmarkEnd w:id="157"/>
      <w:bookmarkEnd w:id="158"/>
    </w:p>
    <w:p w14:paraId="728B9E61" w14:textId="77777777" w:rsidR="005826DB" w:rsidRDefault="00427B87">
      <w:pPr>
        <w:pStyle w:val="Heading3"/>
      </w:pPr>
      <w:bookmarkStart w:id="159" w:name="_Toc488131901"/>
      <w:bookmarkStart w:id="160" w:name="_Toc510098663"/>
      <w:bookmarkStart w:id="161" w:name="_Toc510147674"/>
      <w:bookmarkStart w:id="162" w:name="_Toc512262045"/>
      <w:bookmarkStart w:id="163" w:name="_Toc512336748"/>
      <w:bookmarkStart w:id="164" w:name="_Toc43824956"/>
      <w:r>
        <w:t>Side Panels</w:t>
      </w:r>
      <w:bookmarkEnd w:id="159"/>
      <w:bookmarkEnd w:id="160"/>
      <w:bookmarkEnd w:id="161"/>
      <w:bookmarkEnd w:id="162"/>
      <w:bookmarkEnd w:id="163"/>
      <w:bookmarkEnd w:id="164"/>
    </w:p>
    <w:p w14:paraId="728B9E62" w14:textId="295CFC65" w:rsidR="005826DB" w:rsidRDefault="00427B87">
      <w:r>
        <w:t xml:space="preserve">The ACE Direct Agent </w:t>
      </w:r>
      <w:r w:rsidR="009C1294">
        <w:t>Portal d</w:t>
      </w:r>
      <w:r>
        <w:t>esktop has two side panels that provide navigation and information to the Agent.</w:t>
      </w:r>
    </w:p>
    <w:p w14:paraId="728B9E63" w14:textId="66A4711E" w:rsidR="005826DB" w:rsidRDefault="00427B87">
      <w:pPr>
        <w:pStyle w:val="Heading4"/>
      </w:pPr>
      <w:bookmarkStart w:id="165" w:name="_Ref487010836"/>
      <w:r>
        <w:t>Left Side Panel (Main Navigation)</w:t>
      </w:r>
      <w:bookmarkEnd w:id="165"/>
    </w:p>
    <w:p w14:paraId="7E814668" w14:textId="7228C5A8" w:rsidR="005E2380" w:rsidRDefault="00427B87">
      <w:pPr>
        <w:spacing w:after="240"/>
      </w:pPr>
      <w:r>
        <w:t>As shown in</w:t>
      </w:r>
      <w:r w:rsidR="001E1563">
        <w:t xml:space="preserve"> </w:t>
      </w:r>
      <w:r w:rsidR="001E1563">
        <w:fldChar w:fldCharType="begin"/>
      </w:r>
      <w:r w:rsidR="001E1563">
        <w:instrText xml:space="preserve"> REF _Ref510097606 \h </w:instrText>
      </w:r>
      <w:r w:rsidR="001E1563">
        <w:fldChar w:fldCharType="separate"/>
      </w:r>
      <w:r w:rsidR="001E1563" w:rsidRPr="000319F4">
        <w:t xml:space="preserve">Figure </w:t>
      </w:r>
      <w:r w:rsidR="001E1563">
        <w:rPr>
          <w:noProof/>
        </w:rPr>
        <w:t>4</w:t>
      </w:r>
      <w:r w:rsidR="001E1563">
        <w:fldChar w:fldCharType="end"/>
      </w:r>
      <w:r>
        <w:t>, the left</w:t>
      </w:r>
      <w:r w:rsidR="00036EF2">
        <w:t xml:space="preserve"> </w:t>
      </w:r>
      <w:r>
        <w:t xml:space="preserve">side panel of the </w:t>
      </w:r>
      <w:r w:rsidR="005B7106">
        <w:t>Agent P</w:t>
      </w:r>
      <w:r>
        <w:t>ortal provides both Consumer Status and</w:t>
      </w:r>
      <w:r w:rsidR="006D284A">
        <w:t xml:space="preserve"> </w:t>
      </w:r>
      <w:r>
        <w:t>the Main Navigation. Here Agents can select their status as “Ready” or “Away” via the</w:t>
      </w:r>
      <w:r w:rsidR="0099091C">
        <w:t xml:space="preserve"> </w:t>
      </w:r>
      <w:r>
        <w:t xml:space="preserve">dropdown status change button. When an Agent first signs into the portal, the status defaults to “Away”. When the Agent is ready to receive calls, the Agent selects the “Ready” status. For an incoming call, an intermediate “Incoming Call” status appears, along with a modal alert dialog that takes the foreground. Once the Agent enters a call, the status changes to “In Call”. After the Agent leaves the call, the Agent </w:t>
      </w:r>
      <w:r w:rsidR="00AB1D57">
        <w:t>is presented with a modal to enter either a</w:t>
      </w:r>
      <w:r w:rsidR="009A0616">
        <w:t>n</w:t>
      </w:r>
      <w:r>
        <w:t xml:space="preserve"> “</w:t>
      </w:r>
      <w:r w:rsidR="009A0616">
        <w:t>Away</w:t>
      </w:r>
      <w:r>
        <w:t xml:space="preserve">” </w:t>
      </w:r>
      <w:r w:rsidR="00AB1D57">
        <w:t xml:space="preserve">or a “Ready” state. If </w:t>
      </w:r>
      <w:r w:rsidR="006074B3">
        <w:t xml:space="preserve">the Agent </w:t>
      </w:r>
      <w:r w:rsidR="00AB1D57">
        <w:t>choos</w:t>
      </w:r>
      <w:r w:rsidR="006074B3">
        <w:t>es</w:t>
      </w:r>
      <w:r w:rsidR="00AB1D57">
        <w:t xml:space="preserve"> “</w:t>
      </w:r>
      <w:r w:rsidR="009A0616">
        <w:t>Away</w:t>
      </w:r>
      <w:r w:rsidR="00AB1D57">
        <w:t>”, the Agent can perform any tasks related to the call</w:t>
      </w:r>
      <w:r w:rsidR="009A0616">
        <w:t xml:space="preserve">. </w:t>
      </w:r>
      <w:r w:rsidR="00BB112F">
        <w:t>S</w:t>
      </w:r>
      <w:r w:rsidR="009A0616">
        <w:t>elect</w:t>
      </w:r>
      <w:r w:rsidR="00BB112F">
        <w:t>ing</w:t>
      </w:r>
      <w:r w:rsidR="009A0616">
        <w:t xml:space="preserve"> the</w:t>
      </w:r>
      <w:r>
        <w:t xml:space="preserve"> “Ready” state</w:t>
      </w:r>
      <w:r w:rsidR="00AB1D57">
        <w:t xml:space="preserve"> </w:t>
      </w:r>
      <w:r w:rsidR="005E2380">
        <w:t>make</w:t>
      </w:r>
      <w:r w:rsidR="00BB112F">
        <w:t>s</w:t>
      </w:r>
      <w:r w:rsidR="005E2380">
        <w:t xml:space="preserve"> </w:t>
      </w:r>
      <w:r w:rsidR="00BB112F">
        <w:t xml:space="preserve">the Agent </w:t>
      </w:r>
      <w:r w:rsidR="005E2380">
        <w:t xml:space="preserve">available to </w:t>
      </w:r>
      <w:r w:rsidR="00350C71">
        <w:t>C</w:t>
      </w:r>
      <w:r w:rsidR="005E2380">
        <w:t>onsumers who have entered the call</w:t>
      </w:r>
      <w:r w:rsidR="005E2812">
        <w:t> </w:t>
      </w:r>
      <w:r w:rsidR="005E2380">
        <w:t>queue</w:t>
      </w:r>
      <w:r w:rsidR="00AB1D57">
        <w:t>.</w:t>
      </w:r>
    </w:p>
    <w:p w14:paraId="728B9E65" w14:textId="039714F5" w:rsidR="005826DB" w:rsidRDefault="006374D3" w:rsidP="00351BBB">
      <w:pPr>
        <w:pStyle w:val="Figure"/>
        <w:keepNext w:val="0"/>
        <w:keepLines w:val="0"/>
        <w:rPr>
          <w:noProof/>
        </w:rPr>
      </w:pPr>
      <w:r>
        <w:rPr>
          <w:noProof/>
        </w:rPr>
        <w:drawing>
          <wp:inline distT="0" distB="0" distL="0" distR="0" wp14:anchorId="6BA4A224" wp14:editId="2316478D">
            <wp:extent cx="5303520" cy="1539240"/>
            <wp:effectExtent l="0" t="0" r="0" b="3810"/>
            <wp:docPr id="1871240025" name="Picture 60" descr="Figure 4 shows a screenshot of the Agent Statuses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31">
                      <a:extLst>
                        <a:ext uri="{28A0092B-C50C-407E-A947-70E740481C1C}">
                          <a14:useLocalDpi xmlns:a14="http://schemas.microsoft.com/office/drawing/2010/main" val="0"/>
                        </a:ext>
                      </a:extLst>
                    </a:blip>
                    <a:stretch>
                      <a:fillRect/>
                    </a:stretch>
                  </pic:blipFill>
                  <pic:spPr>
                    <a:xfrm>
                      <a:off x="0" y="0"/>
                      <a:ext cx="5303520" cy="1539240"/>
                    </a:xfrm>
                    <a:prstGeom prst="rect">
                      <a:avLst/>
                    </a:prstGeom>
                  </pic:spPr>
                </pic:pic>
              </a:graphicData>
            </a:graphic>
          </wp:inline>
        </w:drawing>
      </w:r>
    </w:p>
    <w:p w14:paraId="728B9E66" w14:textId="3A66BC57" w:rsidR="005826DB" w:rsidRDefault="00427B87">
      <w:pPr>
        <w:pStyle w:val="FigureCaption"/>
      </w:pPr>
      <w:bookmarkStart w:id="166" w:name="_Ref510097606"/>
      <w:bookmarkStart w:id="167" w:name="_Toc510098616"/>
      <w:bookmarkStart w:id="168" w:name="_Toc510147799"/>
      <w:bookmarkStart w:id="169" w:name="_Toc512261997"/>
      <w:bookmarkStart w:id="170" w:name="_Toc512336700"/>
      <w:bookmarkStart w:id="171" w:name="_Toc43826679"/>
      <w:r w:rsidRPr="000319F4">
        <w:t xml:space="preserve">Figure </w:t>
      </w:r>
      <w:r w:rsidR="0096386F" w:rsidRPr="000319F4">
        <w:rPr>
          <w:noProof/>
        </w:rPr>
        <w:fldChar w:fldCharType="begin"/>
      </w:r>
      <w:r w:rsidR="0096386F" w:rsidRPr="000319F4">
        <w:rPr>
          <w:noProof/>
        </w:rPr>
        <w:instrText xml:space="preserve"> SEQ Figure \* ARABIC </w:instrText>
      </w:r>
      <w:r w:rsidR="0096386F" w:rsidRPr="000319F4">
        <w:rPr>
          <w:noProof/>
        </w:rPr>
        <w:fldChar w:fldCharType="separate"/>
      </w:r>
      <w:r w:rsidR="00A5593D">
        <w:rPr>
          <w:noProof/>
        </w:rPr>
        <w:t>4</w:t>
      </w:r>
      <w:r w:rsidR="0096386F" w:rsidRPr="000319F4">
        <w:rPr>
          <w:noProof/>
        </w:rPr>
        <w:fldChar w:fldCharType="end"/>
      </w:r>
      <w:bookmarkEnd w:id="166"/>
      <w:r>
        <w:t>. Screenshots of the Agent Statuses</w:t>
      </w:r>
      <w:bookmarkEnd w:id="167"/>
      <w:bookmarkEnd w:id="168"/>
      <w:bookmarkEnd w:id="169"/>
      <w:bookmarkEnd w:id="170"/>
      <w:bookmarkEnd w:id="171"/>
    </w:p>
    <w:p w14:paraId="324C8831" w14:textId="28B1E462" w:rsidR="00A1500A" w:rsidRDefault="00F002FF" w:rsidP="00FF3325">
      <w:pPr>
        <w:spacing w:after="240"/>
      </w:pPr>
      <w:r>
        <w:lastRenderedPageBreak/>
        <w:t>A</w:t>
      </w:r>
      <w:r w:rsidR="005B7106">
        <w:t>s shown in</w:t>
      </w:r>
      <w:r w:rsidR="00F12268">
        <w:t xml:space="preserve"> </w:t>
      </w:r>
      <w:r w:rsidR="00F12268">
        <w:fldChar w:fldCharType="begin"/>
      </w:r>
      <w:r w:rsidR="00F12268">
        <w:instrText xml:space="preserve"> REF _Ref42252945 \h </w:instrText>
      </w:r>
      <w:r w:rsidR="00F12268">
        <w:fldChar w:fldCharType="separate"/>
      </w:r>
      <w:r w:rsidR="00F12268" w:rsidRPr="7F203133">
        <w:rPr>
          <w:rFonts w:eastAsia="Arial Narrow"/>
        </w:rPr>
        <w:t xml:space="preserve">Figure </w:t>
      </w:r>
      <w:r w:rsidR="00F12268">
        <w:rPr>
          <w:noProof/>
        </w:rPr>
        <w:t>5</w:t>
      </w:r>
      <w:r w:rsidR="00F12268">
        <w:fldChar w:fldCharType="end"/>
      </w:r>
      <w:r w:rsidR="005B7106">
        <w:t>, a</w:t>
      </w:r>
      <w:r>
        <w:t xml:space="preserve"> new Dial Pad feature </w:t>
      </w:r>
      <w:r w:rsidR="00EB0903">
        <w:t xml:space="preserve">at the </w:t>
      </w:r>
      <w:r w:rsidR="00B56883">
        <w:t xml:space="preserve">middle </w:t>
      </w:r>
      <w:r w:rsidR="00EB0903">
        <w:t xml:space="preserve">of the left side panel </w:t>
      </w:r>
      <w:r>
        <w:t>a</w:t>
      </w:r>
      <w:r w:rsidR="00A1500A">
        <w:t xml:space="preserve">llows </w:t>
      </w:r>
      <w:r w:rsidR="006074B3">
        <w:t>A</w:t>
      </w:r>
      <w:r w:rsidR="00A1500A">
        <w:t>gents to place outbound calls. Clicking the Dial Pad icon brings up the dial</w:t>
      </w:r>
      <w:r w:rsidR="0F578978">
        <w:t xml:space="preserve"> </w:t>
      </w:r>
      <w:r w:rsidR="00A1500A">
        <w:t>pad for outbound calling.</w:t>
      </w:r>
    </w:p>
    <w:p w14:paraId="4677BA38" w14:textId="772F670C" w:rsidR="006374D3" w:rsidRDefault="006374D3" w:rsidP="000319F4">
      <w:pPr>
        <w:pStyle w:val="Figure"/>
      </w:pPr>
      <w:r>
        <w:rPr>
          <w:noProof/>
        </w:rPr>
        <w:drawing>
          <wp:inline distT="0" distB="0" distL="0" distR="0" wp14:anchorId="21BF6E97" wp14:editId="715104CF">
            <wp:extent cx="3282696" cy="2221992"/>
            <wp:effectExtent l="19050" t="19050" r="13335" b="26035"/>
            <wp:docPr id="1258869670" name="Picture 61" descr="Figure 5 shows the Dialpad for Outbound Calling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32">
                      <a:extLst>
                        <a:ext uri="{28A0092B-C50C-407E-A947-70E740481C1C}">
                          <a14:useLocalDpi xmlns:a14="http://schemas.microsoft.com/office/drawing/2010/main" val="0"/>
                        </a:ext>
                      </a:extLst>
                    </a:blip>
                    <a:stretch>
                      <a:fillRect/>
                    </a:stretch>
                  </pic:blipFill>
                  <pic:spPr>
                    <a:xfrm>
                      <a:off x="0" y="0"/>
                      <a:ext cx="3282696" cy="2221992"/>
                    </a:xfrm>
                    <a:prstGeom prst="rect">
                      <a:avLst/>
                    </a:prstGeom>
                    <a:ln w="12700">
                      <a:solidFill>
                        <a:schemeClr val="tx1"/>
                      </a:solidFill>
                    </a:ln>
                  </pic:spPr>
                </pic:pic>
              </a:graphicData>
            </a:graphic>
          </wp:inline>
        </w:drawing>
      </w:r>
    </w:p>
    <w:p w14:paraId="709137C9" w14:textId="305C3CE7" w:rsidR="006374D3" w:rsidRDefault="006374D3" w:rsidP="006374D3">
      <w:pPr>
        <w:pStyle w:val="FigureCaption"/>
        <w:rPr>
          <w:rFonts w:eastAsia="Arial Narrow"/>
        </w:rPr>
      </w:pPr>
      <w:bookmarkStart w:id="172" w:name="_Ref42252945"/>
      <w:bookmarkStart w:id="173" w:name="_Toc43826680"/>
      <w:r w:rsidRPr="7F203133">
        <w:rPr>
          <w:rFonts w:eastAsia="Arial Narrow"/>
        </w:rPr>
        <w:t xml:space="preserve">Figure </w:t>
      </w:r>
      <w:r>
        <w:fldChar w:fldCharType="begin"/>
      </w:r>
      <w:r>
        <w:instrText>SEQ Figure \* ARABIC</w:instrText>
      </w:r>
      <w:r>
        <w:fldChar w:fldCharType="separate"/>
      </w:r>
      <w:r w:rsidR="00A5593D">
        <w:rPr>
          <w:noProof/>
        </w:rPr>
        <w:t>5</w:t>
      </w:r>
      <w:r>
        <w:fldChar w:fldCharType="end"/>
      </w:r>
      <w:bookmarkEnd w:id="172"/>
      <w:r w:rsidRPr="7F203133">
        <w:rPr>
          <w:rFonts w:eastAsia="Arial Narrow"/>
        </w:rPr>
        <w:t>. Dialpad for Outbound Calling</w:t>
      </w:r>
      <w:bookmarkEnd w:id="173"/>
    </w:p>
    <w:p w14:paraId="4194AF49" w14:textId="5B3B4AA9" w:rsidR="00877AE8" w:rsidRDefault="006D284A" w:rsidP="009174FD">
      <w:pPr>
        <w:spacing w:after="240"/>
      </w:pPr>
      <w:r>
        <w:fldChar w:fldCharType="begin"/>
      </w:r>
      <w:r>
        <w:instrText xml:space="preserve"> REF _Ref41740773 \h </w:instrText>
      </w:r>
      <w:r>
        <w:fldChar w:fldCharType="separate"/>
      </w:r>
      <w:r w:rsidRPr="7F203133">
        <w:rPr>
          <w:rFonts w:eastAsia="Arial Narrow"/>
        </w:rPr>
        <w:t xml:space="preserve">Figure </w:t>
      </w:r>
      <w:r>
        <w:rPr>
          <w:rFonts w:eastAsia="Arial Narrow"/>
          <w:noProof/>
        </w:rPr>
        <w:t>6</w:t>
      </w:r>
      <w:r>
        <w:fldChar w:fldCharType="end"/>
      </w:r>
      <w:r w:rsidR="00F12268">
        <w:t xml:space="preserve"> </w:t>
      </w:r>
      <w:r w:rsidR="005C7922">
        <w:t xml:space="preserve">is a dialog </w:t>
      </w:r>
      <w:r w:rsidR="00A46FE2">
        <w:t xml:space="preserve">box </w:t>
      </w:r>
      <w:r w:rsidR="00E22C7C">
        <w:t>found at the bottom left side panel</w:t>
      </w:r>
      <w:r w:rsidR="005C7922">
        <w:t xml:space="preserve"> to customize the display of captions</w:t>
      </w:r>
      <w:r w:rsidR="00877AE8">
        <w:t>.</w:t>
      </w:r>
      <w:r w:rsidR="00CC67BC">
        <w:t xml:space="preserve"> Caption font size, color</w:t>
      </w:r>
      <w:r w:rsidR="006C5233">
        <w:t>,</w:t>
      </w:r>
      <w:r w:rsidR="00CC67BC">
        <w:t xml:space="preserve"> and background color can be </w:t>
      </w:r>
      <w:r w:rsidR="00AD7783">
        <w:t>modified at any time during a call.</w:t>
      </w:r>
    </w:p>
    <w:p w14:paraId="0DF0B0D2" w14:textId="77777777" w:rsidR="002D2383" w:rsidRDefault="007727C3" w:rsidP="009174FD">
      <w:pPr>
        <w:pStyle w:val="Figure"/>
      </w:pPr>
      <w:r>
        <w:rPr>
          <w:noProof/>
        </w:rPr>
        <w:drawing>
          <wp:inline distT="0" distB="0" distL="0" distR="0" wp14:anchorId="699BE3AE" wp14:editId="0C951A83">
            <wp:extent cx="1282700" cy="1257300"/>
            <wp:effectExtent l="0" t="0" r="0" b="0"/>
            <wp:docPr id="28434034" name="Picture 3" descr="Figure 6 presents a screenshot of the Caption Settings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1282700" cy="1257300"/>
                    </a:xfrm>
                    <a:prstGeom prst="rect">
                      <a:avLst/>
                    </a:prstGeom>
                  </pic:spPr>
                </pic:pic>
              </a:graphicData>
            </a:graphic>
          </wp:inline>
        </w:drawing>
      </w:r>
    </w:p>
    <w:p w14:paraId="7EB98731" w14:textId="578C1F25" w:rsidR="00FF3062" w:rsidRPr="00877AE8" w:rsidRDefault="002D2383" w:rsidP="002D2383">
      <w:pPr>
        <w:pStyle w:val="FigureCaption"/>
      </w:pPr>
      <w:bookmarkStart w:id="174" w:name="_Ref41740773"/>
      <w:bookmarkStart w:id="175" w:name="_Ref12371664"/>
      <w:bookmarkStart w:id="176" w:name="_Toc43826681"/>
      <w:r w:rsidRPr="7F203133">
        <w:rPr>
          <w:rFonts w:eastAsia="Arial Narrow"/>
        </w:rPr>
        <w:t xml:space="preserve">Figure </w:t>
      </w:r>
      <w:r w:rsidRPr="7F203133">
        <w:rPr>
          <w:rFonts w:eastAsia="Arial Narrow"/>
        </w:rPr>
        <w:fldChar w:fldCharType="begin"/>
      </w:r>
      <w:r w:rsidRPr="7F203133">
        <w:rPr>
          <w:rFonts w:eastAsia="Arial Narrow"/>
        </w:rPr>
        <w:instrText xml:space="preserve"> SEQ Figure \* ARABIC </w:instrText>
      </w:r>
      <w:r w:rsidRPr="7F203133">
        <w:rPr>
          <w:rFonts w:eastAsia="Arial Narrow"/>
        </w:rPr>
        <w:fldChar w:fldCharType="separate"/>
      </w:r>
      <w:r w:rsidR="00A5593D">
        <w:rPr>
          <w:rFonts w:eastAsia="Arial Narrow"/>
          <w:noProof/>
        </w:rPr>
        <w:t>6</w:t>
      </w:r>
      <w:r w:rsidRPr="7F203133">
        <w:rPr>
          <w:rFonts w:eastAsia="Arial Narrow"/>
        </w:rPr>
        <w:fldChar w:fldCharType="end"/>
      </w:r>
      <w:bookmarkEnd w:id="174"/>
      <w:r w:rsidRPr="7F203133">
        <w:rPr>
          <w:rFonts w:eastAsia="Arial Narrow"/>
        </w:rPr>
        <w:t>. Caption Settings</w:t>
      </w:r>
      <w:bookmarkEnd w:id="175"/>
      <w:bookmarkEnd w:id="176"/>
    </w:p>
    <w:p w14:paraId="1AA60032" w14:textId="040A586F" w:rsidR="006B7803" w:rsidRDefault="006B7803" w:rsidP="009C580C">
      <w:pPr>
        <w:pStyle w:val="Heading5"/>
        <w:rPr>
          <w:u w:val="single"/>
        </w:rPr>
      </w:pPr>
      <w:bookmarkStart w:id="177" w:name="_Ref42269465"/>
      <w:r w:rsidRPr="0003690B">
        <w:t>Agent</w:t>
      </w:r>
      <w:r>
        <w:t xml:space="preserve"> Multi-Party Call</w:t>
      </w:r>
      <w:bookmarkEnd w:id="177"/>
    </w:p>
    <w:p w14:paraId="6E364E4B" w14:textId="5F9807C5" w:rsidR="006B7803" w:rsidRDefault="006B7803" w:rsidP="006B7803">
      <w:r w:rsidRPr="001B61C2">
        <w:t xml:space="preserve">From the Agent Portal, Agents </w:t>
      </w:r>
      <w:r w:rsidR="006D284A">
        <w:t xml:space="preserve">can </w:t>
      </w:r>
      <w:r w:rsidRPr="001B61C2">
        <w:t>add multiple parties to a call by clicking on “Multi-Party Invite” from the left bar (</w:t>
      </w:r>
      <w:r w:rsidR="006D284A">
        <w:t>as shown in</w:t>
      </w:r>
      <w:r w:rsidR="00F12268">
        <w:t xml:space="preserve"> </w:t>
      </w:r>
      <w:r w:rsidR="00F12268">
        <w:fldChar w:fldCharType="begin"/>
      </w:r>
      <w:r w:rsidR="00F12268">
        <w:instrText xml:space="preserve"> REF _Ref42252987 \h </w:instrText>
      </w:r>
      <w:r w:rsidR="00F12268">
        <w:fldChar w:fldCharType="separate"/>
      </w:r>
      <w:r w:rsidR="00F12268">
        <w:t xml:space="preserve">Figure </w:t>
      </w:r>
      <w:r w:rsidR="00F12268">
        <w:rPr>
          <w:noProof/>
        </w:rPr>
        <w:t>7</w:t>
      </w:r>
      <w:r w:rsidR="00F12268">
        <w:fldChar w:fldCharType="end"/>
      </w:r>
      <w:r w:rsidRPr="001B61C2">
        <w:t xml:space="preserve">). The Agent will then click on the “Dial Pad”, then dial the number of the additional party they wish to </w:t>
      </w:r>
      <w:r w:rsidR="006D284A">
        <w:t xml:space="preserve">include on </w:t>
      </w:r>
      <w:r w:rsidRPr="001B61C2">
        <w:t xml:space="preserve">the call. The Agent </w:t>
      </w:r>
      <w:r w:rsidR="006D284A">
        <w:t xml:space="preserve">can </w:t>
      </w:r>
      <w:r w:rsidRPr="001B61C2">
        <w:t>add Consumers and Agents to a Multi-Party call.</w:t>
      </w:r>
    </w:p>
    <w:p w14:paraId="3466983F" w14:textId="1AF4DD4F" w:rsidR="006B7803" w:rsidRDefault="00053B89" w:rsidP="009174FD">
      <w:pPr>
        <w:pStyle w:val="Figure"/>
      </w:pPr>
      <w:r>
        <w:rPr>
          <w:noProof/>
        </w:rPr>
        <w:lastRenderedPageBreak/>
        <w:drawing>
          <wp:inline distT="0" distB="0" distL="0" distR="0" wp14:anchorId="04D3AED1" wp14:editId="0EA8E226">
            <wp:extent cx="1097280" cy="3273552"/>
            <wp:effectExtent l="0" t="0" r="7620" b="3175"/>
            <wp:docPr id="12" name="Picture 12" descr="Figure 7 presents a screenshot of the Agent Option for a Multi-Party Call. A right-pointing arrow indicates the Multi-Party Invite optio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7280" cy="3273552"/>
                    </a:xfrm>
                    <a:prstGeom prst="rect">
                      <a:avLst/>
                    </a:prstGeom>
                    <a:noFill/>
                  </pic:spPr>
                </pic:pic>
              </a:graphicData>
            </a:graphic>
          </wp:inline>
        </w:drawing>
      </w:r>
    </w:p>
    <w:p w14:paraId="5EEB6C3F" w14:textId="78738783" w:rsidR="006B7803" w:rsidRPr="00383FE7" w:rsidRDefault="00D9785D" w:rsidP="009174FD">
      <w:pPr>
        <w:pStyle w:val="FigureCaption"/>
      </w:pPr>
      <w:bookmarkStart w:id="178" w:name="_Ref42252987"/>
      <w:bookmarkStart w:id="179" w:name="_Toc43826682"/>
      <w:r>
        <w:t xml:space="preserve">Figure </w:t>
      </w:r>
      <w:fldSimple w:instr=" SEQ Figure \* ARABIC ">
        <w:r w:rsidR="00A5593D">
          <w:rPr>
            <w:noProof/>
          </w:rPr>
          <w:t>7</w:t>
        </w:r>
      </w:fldSimple>
      <w:bookmarkEnd w:id="178"/>
      <w:r w:rsidR="006B7803" w:rsidRPr="00383FE7">
        <w:t>. Screenshot of Agent Option for Multi-Party Call</w:t>
      </w:r>
      <w:bookmarkEnd w:id="179"/>
    </w:p>
    <w:p w14:paraId="5DA184CB" w14:textId="51FBB3D5" w:rsidR="00D065AD" w:rsidRPr="009174FD" w:rsidRDefault="00F12268" w:rsidP="009174FD">
      <w:pPr>
        <w:spacing w:after="240"/>
      </w:pPr>
      <w:r>
        <w:fldChar w:fldCharType="begin"/>
      </w:r>
      <w:r>
        <w:instrText xml:space="preserve"> REF _Ref42253034 \h </w:instrText>
      </w:r>
      <w:r>
        <w:fldChar w:fldCharType="separate"/>
      </w:r>
      <w:r w:rsidRPr="00BB2D8E">
        <w:t xml:space="preserve">Figure </w:t>
      </w:r>
      <w:r>
        <w:rPr>
          <w:noProof/>
        </w:rPr>
        <w:t>8</w:t>
      </w:r>
      <w:r>
        <w:fldChar w:fldCharType="end"/>
      </w:r>
      <w:r>
        <w:t xml:space="preserve"> </w:t>
      </w:r>
      <w:r w:rsidR="006B7803" w:rsidRPr="7F203133">
        <w:t>depicts three Agents and one Consumer in a simultaneous, Multi-Party Call.</w:t>
      </w:r>
      <w:r w:rsidR="006B7803">
        <w:t xml:space="preserve"> The</w:t>
      </w:r>
      <w:r w:rsidR="006B7803" w:rsidRPr="00563089">
        <w:t xml:space="preserve"> consumer will always be displayed in the upper left quadrant of the screen.</w:t>
      </w:r>
    </w:p>
    <w:p w14:paraId="2C836BB7" w14:textId="772AA5EC" w:rsidR="006B7803" w:rsidRDefault="588E752E" w:rsidP="009174FD">
      <w:pPr>
        <w:pStyle w:val="Figure"/>
      </w:pPr>
      <w:r>
        <w:rPr>
          <w:noProof/>
        </w:rPr>
        <w:drawing>
          <wp:inline distT="0" distB="0" distL="0" distR="0" wp14:anchorId="5907A561" wp14:editId="7B3F1692">
            <wp:extent cx="4946904" cy="3602736"/>
            <wp:effectExtent l="19050" t="19050" r="25400" b="17145"/>
            <wp:docPr id="374525861" name="Picture 21" descr="Figure 8 presents a screenshot of an Agent Multi-Party Call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5">
                      <a:extLst>
                        <a:ext uri="{28A0092B-C50C-407E-A947-70E740481C1C}">
                          <a14:useLocalDpi xmlns:a14="http://schemas.microsoft.com/office/drawing/2010/main" val="0"/>
                        </a:ext>
                      </a:extLst>
                    </a:blip>
                    <a:stretch>
                      <a:fillRect/>
                    </a:stretch>
                  </pic:blipFill>
                  <pic:spPr>
                    <a:xfrm>
                      <a:off x="0" y="0"/>
                      <a:ext cx="4946904" cy="3602736"/>
                    </a:xfrm>
                    <a:prstGeom prst="rect">
                      <a:avLst/>
                    </a:prstGeom>
                    <a:ln w="12700">
                      <a:solidFill>
                        <a:schemeClr val="accent1"/>
                      </a:solidFill>
                    </a:ln>
                  </pic:spPr>
                </pic:pic>
              </a:graphicData>
            </a:graphic>
          </wp:inline>
        </w:drawing>
      </w:r>
    </w:p>
    <w:p w14:paraId="48C81C67" w14:textId="07583CC4" w:rsidR="006B7803" w:rsidRPr="009174FD" w:rsidRDefault="00D9785D" w:rsidP="009174FD">
      <w:pPr>
        <w:pStyle w:val="FigureCaption"/>
      </w:pPr>
      <w:bookmarkStart w:id="180" w:name="_Ref42253034"/>
      <w:bookmarkStart w:id="181" w:name="_Toc43826683"/>
      <w:r w:rsidRPr="00BB2D8E">
        <w:t xml:space="preserve">Figure </w:t>
      </w:r>
      <w:fldSimple w:instr=" SEQ Figure \* ARABIC ">
        <w:r w:rsidR="00A5593D">
          <w:rPr>
            <w:noProof/>
          </w:rPr>
          <w:t>8</w:t>
        </w:r>
      </w:fldSimple>
      <w:bookmarkEnd w:id="180"/>
      <w:r w:rsidRPr="009174FD">
        <w:t xml:space="preserve">. </w:t>
      </w:r>
      <w:r w:rsidR="006B7803" w:rsidRPr="009174FD">
        <w:t>Screenshot of an Agent Multi-Party Call</w:t>
      </w:r>
      <w:bookmarkEnd w:id="181"/>
    </w:p>
    <w:p w14:paraId="3FF67BDA" w14:textId="77777777" w:rsidR="006B7803" w:rsidRDefault="006B7803" w:rsidP="0049157D">
      <w:pPr>
        <w:pStyle w:val="Heading5"/>
        <w:rPr>
          <w:bCs/>
          <w:szCs w:val="28"/>
        </w:rPr>
      </w:pPr>
      <w:r>
        <w:lastRenderedPageBreak/>
        <w:t>Agent Screen Sharing</w:t>
      </w:r>
    </w:p>
    <w:p w14:paraId="2FA6FD5B" w14:textId="16116D68" w:rsidR="00314D40" w:rsidRDefault="006B7803" w:rsidP="009174FD">
      <w:pPr>
        <w:spacing w:after="240"/>
      </w:pPr>
      <w:r>
        <w:t>Using the Screen Sharing option, Agents can share their desktop screens with other ACE Direct callers during the call. To do that, the Agent will click on the “Enable/Disable Screenshare” button on the Agent Portal on the left bar</w:t>
      </w:r>
      <w:r w:rsidR="0043546A">
        <w:t xml:space="preserve"> (</w:t>
      </w:r>
      <w:r w:rsidR="002F6118">
        <w:t xml:space="preserve">as shown in </w:t>
      </w:r>
      <w:r w:rsidR="00F12268">
        <w:fldChar w:fldCharType="begin"/>
      </w:r>
      <w:r w:rsidR="00F12268">
        <w:instrText xml:space="preserve"> REF _Ref42253057 \h </w:instrText>
      </w:r>
      <w:r w:rsidR="00F12268">
        <w:fldChar w:fldCharType="separate"/>
      </w:r>
      <w:r w:rsidR="00F12268">
        <w:t xml:space="preserve">Figure </w:t>
      </w:r>
      <w:r w:rsidR="00F12268">
        <w:rPr>
          <w:noProof/>
        </w:rPr>
        <w:t>9</w:t>
      </w:r>
      <w:r w:rsidR="00F12268">
        <w:fldChar w:fldCharType="end"/>
      </w:r>
      <w:r w:rsidR="0043546A">
        <w:t>).</w:t>
      </w:r>
    </w:p>
    <w:p w14:paraId="1D29DE9E" w14:textId="768ADB05" w:rsidR="00314D40" w:rsidRDefault="00053B89" w:rsidP="009174FD">
      <w:pPr>
        <w:pStyle w:val="Figure"/>
      </w:pPr>
      <w:r w:rsidRPr="00053B89">
        <w:rPr>
          <w:noProof/>
        </w:rPr>
        <w:drawing>
          <wp:inline distT="0" distB="0" distL="0" distR="0" wp14:anchorId="55673663" wp14:editId="7A27C8CD">
            <wp:extent cx="1078992" cy="3172968"/>
            <wp:effectExtent l="0" t="0" r="6985" b="8890"/>
            <wp:docPr id="1792953346" name="Picture 1792953346" descr="Figure 9 presents a screenshot of an Agent Screenshare Option with a right-pointing arrow indicating Enable/Disable Screenshare&quot;,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78992" cy="3172968"/>
                    </a:xfrm>
                    <a:prstGeom prst="rect">
                      <a:avLst/>
                    </a:prstGeom>
                    <a:noFill/>
                    <a:ln>
                      <a:noFill/>
                    </a:ln>
                  </pic:spPr>
                </pic:pic>
              </a:graphicData>
            </a:graphic>
          </wp:inline>
        </w:drawing>
      </w:r>
    </w:p>
    <w:p w14:paraId="40BB882B" w14:textId="107CF9A6" w:rsidR="007B0FD2" w:rsidRPr="007F0DE2" w:rsidRDefault="00D9785D" w:rsidP="009174FD">
      <w:pPr>
        <w:pStyle w:val="FigureCaption"/>
      </w:pPr>
      <w:bookmarkStart w:id="182" w:name="_Ref42253057"/>
      <w:bookmarkStart w:id="183" w:name="_Toc43826684"/>
      <w:r>
        <w:t xml:space="preserve">Figure </w:t>
      </w:r>
      <w:fldSimple w:instr=" SEQ Figure \* ARABIC ">
        <w:r w:rsidR="00A5593D">
          <w:rPr>
            <w:noProof/>
          </w:rPr>
          <w:t>9</w:t>
        </w:r>
      </w:fldSimple>
      <w:bookmarkEnd w:id="182"/>
      <w:r w:rsidR="007B0FD2" w:rsidRPr="007F0DE2">
        <w:t xml:space="preserve">. Screenshot of an Agent </w:t>
      </w:r>
      <w:r w:rsidR="001A4D50" w:rsidRPr="007F0DE2">
        <w:t>Screen</w:t>
      </w:r>
      <w:r w:rsidR="00D01CB3" w:rsidRPr="007F0DE2">
        <w:t>share Option</w:t>
      </w:r>
      <w:bookmarkEnd w:id="183"/>
    </w:p>
    <w:p w14:paraId="6DFA2B44" w14:textId="60AFDBF6" w:rsidR="006B7803" w:rsidRDefault="00F12268" w:rsidP="009174FD">
      <w:pPr>
        <w:spacing w:after="240"/>
      </w:pPr>
      <w:r>
        <w:fldChar w:fldCharType="begin"/>
      </w:r>
      <w:r>
        <w:instrText xml:space="preserve"> REF _Ref42253090 \h </w:instrText>
      </w:r>
      <w:r>
        <w:fldChar w:fldCharType="separate"/>
      </w:r>
      <w:r>
        <w:t xml:space="preserve">Figure </w:t>
      </w:r>
      <w:r>
        <w:rPr>
          <w:noProof/>
        </w:rPr>
        <w:t>10</w:t>
      </w:r>
      <w:r>
        <w:fldChar w:fldCharType="end"/>
      </w:r>
      <w:r>
        <w:t xml:space="preserve"> </w:t>
      </w:r>
      <w:r w:rsidR="006B7803">
        <w:t>depicts an Agent who has shared their screen. To discontinue Screensharing, the Agent will click the “Enable/Disable Screenshare” button once again.</w:t>
      </w:r>
    </w:p>
    <w:p w14:paraId="013AA7D0" w14:textId="23792B11" w:rsidR="006B7803" w:rsidRDefault="007B33C9" w:rsidP="009174FD">
      <w:pPr>
        <w:pStyle w:val="Figure"/>
      </w:pPr>
      <w:r w:rsidRPr="007B33C9">
        <w:rPr>
          <w:noProof/>
        </w:rPr>
        <w:drawing>
          <wp:inline distT="0" distB="0" distL="0" distR="0" wp14:anchorId="0EFF2956" wp14:editId="4BB0A5C6">
            <wp:extent cx="5148072" cy="2743200"/>
            <wp:effectExtent l="0" t="0" r="0" b="0"/>
            <wp:docPr id="29" name="Picture 29" descr="Figure 10 presents a screenshot of Agent's Screen Sharing. The bolded, dashed rounded rectangle highlights the image of the Agent's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48072" cy="2743200"/>
                    </a:xfrm>
                    <a:prstGeom prst="rect">
                      <a:avLst/>
                    </a:prstGeom>
                    <a:noFill/>
                    <a:ln>
                      <a:noFill/>
                    </a:ln>
                  </pic:spPr>
                </pic:pic>
              </a:graphicData>
            </a:graphic>
          </wp:inline>
        </w:drawing>
      </w:r>
    </w:p>
    <w:p w14:paraId="42447FEC" w14:textId="46D74FFC" w:rsidR="006B7803" w:rsidRPr="007F0DE2" w:rsidRDefault="00D9785D" w:rsidP="00D9785D">
      <w:pPr>
        <w:pStyle w:val="FigureCaption"/>
      </w:pPr>
      <w:bookmarkStart w:id="184" w:name="_Ref42253090"/>
      <w:bookmarkStart w:id="185" w:name="_Toc43826685"/>
      <w:r>
        <w:t xml:space="preserve">Figure </w:t>
      </w:r>
      <w:fldSimple w:instr=" SEQ Figure \* ARABIC ">
        <w:r w:rsidR="00A5593D">
          <w:rPr>
            <w:noProof/>
          </w:rPr>
          <w:t>10</w:t>
        </w:r>
      </w:fldSimple>
      <w:bookmarkEnd w:id="184"/>
      <w:r>
        <w:t xml:space="preserve">. </w:t>
      </w:r>
      <w:r w:rsidR="006B7803" w:rsidRPr="007F0DE2">
        <w:t>Screenshot of Agent Screen Sharing</w:t>
      </w:r>
      <w:bookmarkEnd w:id="185"/>
    </w:p>
    <w:p w14:paraId="58EC64C3" w14:textId="77777777" w:rsidR="006B7803" w:rsidRDefault="006B7803" w:rsidP="00B24053">
      <w:pPr>
        <w:pStyle w:val="Heading5"/>
      </w:pPr>
      <w:r>
        <w:lastRenderedPageBreak/>
        <w:t>Agent File Sharing</w:t>
      </w:r>
    </w:p>
    <w:p w14:paraId="7FE284F2" w14:textId="420D702D" w:rsidR="006B7803" w:rsidRDefault="006B7803" w:rsidP="006B7803">
      <w:r>
        <w:t xml:space="preserve">Files can be shared between ACE Direct Agents, e.g., </w:t>
      </w:r>
      <w:r w:rsidR="00A41225">
        <w:t>A</w:t>
      </w:r>
      <w:r>
        <w:t xml:space="preserve">gent to </w:t>
      </w:r>
      <w:r w:rsidR="00A41225">
        <w:t>A</w:t>
      </w:r>
      <w:r>
        <w:t>gent as well as Agent to Consumer.</w:t>
      </w:r>
    </w:p>
    <w:p w14:paraId="30133EA3" w14:textId="18954A5D" w:rsidR="006B7803" w:rsidRPr="00B24053" w:rsidRDefault="006B7803" w:rsidP="009174FD">
      <w:pPr>
        <w:pStyle w:val="UnnumberedHeading"/>
      </w:pPr>
      <w:r w:rsidRPr="00B24053">
        <w:t xml:space="preserve">Agent Sending </w:t>
      </w:r>
      <w:r w:rsidR="00A41225">
        <w:t>F</w:t>
      </w:r>
      <w:r w:rsidRPr="00B24053">
        <w:t>iles</w:t>
      </w:r>
    </w:p>
    <w:p w14:paraId="33AF7EA9" w14:textId="0654A1B5" w:rsidR="006B7803" w:rsidRDefault="006B7803" w:rsidP="009174FD">
      <w:pPr>
        <w:spacing w:after="240"/>
        <w:rPr>
          <w:noProof/>
        </w:rPr>
      </w:pPr>
      <w:r>
        <w:t xml:space="preserve">Files can be shared between ACE Direct Agents, e.g., </w:t>
      </w:r>
      <w:r w:rsidR="00A41225">
        <w:t>A</w:t>
      </w:r>
      <w:r>
        <w:t xml:space="preserve">gent to </w:t>
      </w:r>
      <w:r w:rsidR="00A41225">
        <w:t>A</w:t>
      </w:r>
      <w:r>
        <w:t xml:space="preserve">gent as well as Agent to Consumer. From the </w:t>
      </w:r>
      <w:r w:rsidR="00810BF1">
        <w:t xml:space="preserve">Agent </w:t>
      </w:r>
      <w:r>
        <w:t xml:space="preserve">Portal, the </w:t>
      </w:r>
      <w:r w:rsidR="00810BF1">
        <w:t xml:space="preserve">Agent </w:t>
      </w:r>
      <w:r>
        <w:t xml:space="preserve">will click on the “Send File”, as shown in </w:t>
      </w:r>
      <w:r w:rsidR="00F12268">
        <w:fldChar w:fldCharType="begin"/>
      </w:r>
      <w:r w:rsidR="00F12268">
        <w:instrText xml:space="preserve"> REF _Ref42253115 \h </w:instrText>
      </w:r>
      <w:r w:rsidR="00F12268">
        <w:fldChar w:fldCharType="separate"/>
      </w:r>
      <w:r w:rsidR="00F12268">
        <w:t xml:space="preserve">Figure </w:t>
      </w:r>
      <w:r w:rsidR="00F12268">
        <w:rPr>
          <w:noProof/>
        </w:rPr>
        <w:t>11</w:t>
      </w:r>
      <w:r w:rsidR="00F12268">
        <w:fldChar w:fldCharType="end"/>
      </w:r>
      <w:r>
        <w:t xml:space="preserve">. The </w:t>
      </w:r>
      <w:r w:rsidR="004E576D">
        <w:t xml:space="preserve">Agent </w:t>
      </w:r>
      <w:r>
        <w:t xml:space="preserve">will then click on “Choose File” to select the file they wish to send. </w:t>
      </w:r>
      <w:r w:rsidR="004E576D">
        <w:t xml:space="preserve">Agents </w:t>
      </w:r>
      <w:r>
        <w:t>can send pictures (e.g., *.png), text (e.g., *.txt), MS Word documents (e.g., *.doc, *.docx), MS Excel files (e.g., *</w:t>
      </w:r>
      <w:r w:rsidR="00C34EBB">
        <w:t>, *.xlsx</w:t>
      </w:r>
      <w:r>
        <w:t>), MS PowerPoint files (e.g., *</w:t>
      </w:r>
      <w:r w:rsidR="00C34EBB">
        <w:t>.</w:t>
      </w:r>
      <w:r>
        <w:t>ppt</w:t>
      </w:r>
      <w:r w:rsidR="00C34EBB">
        <w:t>, *.pptx</w:t>
      </w:r>
      <w:r>
        <w:t>), and Adobe files (e.g., *.pdf). The files cannot be larger than 15MB in size.</w:t>
      </w:r>
    </w:p>
    <w:p w14:paraId="6E9AD9C1" w14:textId="28131180" w:rsidR="006B7803" w:rsidRDefault="588E752E" w:rsidP="009174FD">
      <w:pPr>
        <w:pStyle w:val="Figure"/>
      </w:pPr>
      <w:r>
        <w:rPr>
          <w:noProof/>
        </w:rPr>
        <w:drawing>
          <wp:inline distT="0" distB="0" distL="0" distR="0" wp14:anchorId="1F22EBA4" wp14:editId="09A51F3E">
            <wp:extent cx="3511296" cy="2203704"/>
            <wp:effectExtent l="19050" t="19050" r="13335" b="25400"/>
            <wp:docPr id="950644262" name="Picture 23" descr="Figure 11 is a screenshot of Agent Sending Files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8">
                      <a:extLst>
                        <a:ext uri="{28A0092B-C50C-407E-A947-70E740481C1C}">
                          <a14:useLocalDpi xmlns:a14="http://schemas.microsoft.com/office/drawing/2010/main" val="0"/>
                        </a:ext>
                      </a:extLst>
                    </a:blip>
                    <a:srcRect r="36053"/>
                    <a:stretch>
                      <a:fillRect/>
                    </a:stretch>
                  </pic:blipFill>
                  <pic:spPr>
                    <a:xfrm>
                      <a:off x="0" y="0"/>
                      <a:ext cx="3511296" cy="2203704"/>
                    </a:xfrm>
                    <a:prstGeom prst="rect">
                      <a:avLst/>
                    </a:prstGeom>
                    <a:ln w="12700">
                      <a:solidFill>
                        <a:schemeClr val="accent1">
                          <a:shade val="95000"/>
                          <a:satMod val="105000"/>
                        </a:schemeClr>
                      </a:solidFill>
                    </a:ln>
                  </pic:spPr>
                </pic:pic>
              </a:graphicData>
            </a:graphic>
          </wp:inline>
        </w:drawing>
      </w:r>
    </w:p>
    <w:p w14:paraId="4350304F" w14:textId="773642BB" w:rsidR="006B7803" w:rsidRPr="009143FD" w:rsidRDefault="00D9785D" w:rsidP="00D9785D">
      <w:pPr>
        <w:pStyle w:val="FigureCaption"/>
      </w:pPr>
      <w:bookmarkStart w:id="186" w:name="_Ref42253115"/>
      <w:bookmarkStart w:id="187" w:name="_Toc43826686"/>
      <w:r>
        <w:t xml:space="preserve">Figure </w:t>
      </w:r>
      <w:fldSimple w:instr=" SEQ Figure \* ARABIC ">
        <w:r w:rsidR="00A5593D">
          <w:rPr>
            <w:noProof/>
          </w:rPr>
          <w:t>11</w:t>
        </w:r>
      </w:fldSimple>
      <w:bookmarkEnd w:id="186"/>
      <w:r w:rsidR="008766D3">
        <w:t>.</w:t>
      </w:r>
      <w:r w:rsidR="006B7803" w:rsidRPr="009143FD">
        <w:t xml:space="preserve"> Screenshot of Agent Sending Files</w:t>
      </w:r>
      <w:bookmarkEnd w:id="187"/>
    </w:p>
    <w:p w14:paraId="765A1692" w14:textId="77777777" w:rsidR="006B7803" w:rsidRPr="00B24053" w:rsidRDefault="006B7803" w:rsidP="009174FD">
      <w:pPr>
        <w:pStyle w:val="UnnumberedHeading"/>
      </w:pPr>
      <w:r w:rsidRPr="00B24053">
        <w:t>Agent Downloading Files</w:t>
      </w:r>
    </w:p>
    <w:p w14:paraId="3E9E02B4" w14:textId="5530158C" w:rsidR="007F3DF7" w:rsidRDefault="006B7803" w:rsidP="009174FD">
      <w:pPr>
        <w:spacing w:after="240"/>
      </w:pPr>
      <w:r>
        <w:t xml:space="preserve">Agents can download files they receive from other Agents or from Consumers by clicking the “Download File” button on the Agent </w:t>
      </w:r>
      <w:r w:rsidR="00EA738C">
        <w:t>P</w:t>
      </w:r>
      <w:r>
        <w:t>ortal, left bar</w:t>
      </w:r>
      <w:r w:rsidR="002828DC">
        <w:t xml:space="preserve"> (</w:t>
      </w:r>
      <w:r w:rsidR="00EA738C">
        <w:t xml:space="preserve">as shown in </w:t>
      </w:r>
      <w:r w:rsidR="00F12268">
        <w:fldChar w:fldCharType="begin"/>
      </w:r>
      <w:r w:rsidR="00F12268">
        <w:instrText xml:space="preserve"> REF _Ref42253129 \h </w:instrText>
      </w:r>
      <w:r w:rsidR="00F12268">
        <w:fldChar w:fldCharType="separate"/>
      </w:r>
      <w:r w:rsidR="00F12268">
        <w:t xml:space="preserve">Figure </w:t>
      </w:r>
      <w:r w:rsidR="00F12268">
        <w:rPr>
          <w:noProof/>
        </w:rPr>
        <w:t>12</w:t>
      </w:r>
      <w:r w:rsidR="00F12268">
        <w:fldChar w:fldCharType="end"/>
      </w:r>
      <w:r w:rsidR="00EA738C">
        <w:t>)</w:t>
      </w:r>
      <w:r w:rsidR="007F3DF7">
        <w:t>.</w:t>
      </w:r>
    </w:p>
    <w:p w14:paraId="4F8936FF" w14:textId="6CC15151" w:rsidR="007F3DF7" w:rsidRDefault="00053B89" w:rsidP="009174FD">
      <w:pPr>
        <w:pStyle w:val="Figure"/>
      </w:pPr>
      <w:r w:rsidRPr="00053B89">
        <w:rPr>
          <w:noProof/>
        </w:rPr>
        <w:lastRenderedPageBreak/>
        <w:drawing>
          <wp:inline distT="0" distB="0" distL="0" distR="0" wp14:anchorId="0DE50F50" wp14:editId="723DE1C4">
            <wp:extent cx="1053465" cy="3173095"/>
            <wp:effectExtent l="0" t="0" r="0" b="8255"/>
            <wp:docPr id="1792953347" name="Picture 1792953347" descr="Figure 12 presents a screenshot of an Agent Selecting Download File Option with a right-pointing arrow indicating Download Fil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53465" cy="3173095"/>
                    </a:xfrm>
                    <a:prstGeom prst="rect">
                      <a:avLst/>
                    </a:prstGeom>
                    <a:noFill/>
                    <a:ln>
                      <a:noFill/>
                    </a:ln>
                  </pic:spPr>
                </pic:pic>
              </a:graphicData>
            </a:graphic>
          </wp:inline>
        </w:drawing>
      </w:r>
    </w:p>
    <w:p w14:paraId="4377AFF0" w14:textId="1653E14B" w:rsidR="007F3DF7" w:rsidRPr="009143FD" w:rsidRDefault="00D9785D" w:rsidP="00D9785D">
      <w:pPr>
        <w:pStyle w:val="FigureCaption"/>
      </w:pPr>
      <w:bookmarkStart w:id="188" w:name="_Ref42253129"/>
      <w:bookmarkStart w:id="189" w:name="_Toc43826687"/>
      <w:r>
        <w:t xml:space="preserve">Figure </w:t>
      </w:r>
      <w:fldSimple w:instr=" SEQ Figure \* ARABIC ">
        <w:r w:rsidR="00A5593D">
          <w:rPr>
            <w:noProof/>
          </w:rPr>
          <w:t>12</w:t>
        </w:r>
      </w:fldSimple>
      <w:bookmarkEnd w:id="188"/>
      <w:r>
        <w:t xml:space="preserve">. </w:t>
      </w:r>
      <w:r w:rsidR="007F3DF7" w:rsidRPr="009143FD">
        <w:t>Screenshot of Agent Selecting Download File Option</w:t>
      </w:r>
      <w:bookmarkEnd w:id="189"/>
    </w:p>
    <w:p w14:paraId="7920D100" w14:textId="7187AD91" w:rsidR="006B7803" w:rsidRDefault="006B7803" w:rsidP="009174FD">
      <w:pPr>
        <w:spacing w:after="240"/>
      </w:pPr>
      <w:r>
        <w:t xml:space="preserve">The Agent will then click on “Choose File” </w:t>
      </w:r>
      <w:r w:rsidR="00EA738C">
        <w:t xml:space="preserve">as shown in </w:t>
      </w:r>
      <w:r w:rsidR="00F12268">
        <w:fldChar w:fldCharType="begin"/>
      </w:r>
      <w:r w:rsidR="00F12268">
        <w:instrText xml:space="preserve"> REF _Ref42253148 \h </w:instrText>
      </w:r>
      <w:r w:rsidR="00F12268">
        <w:fldChar w:fldCharType="separate"/>
      </w:r>
      <w:r w:rsidR="00F12268">
        <w:t xml:space="preserve">Figure </w:t>
      </w:r>
      <w:r w:rsidR="00F12268">
        <w:rPr>
          <w:noProof/>
        </w:rPr>
        <w:t>13</w:t>
      </w:r>
      <w:r w:rsidR="00F12268">
        <w:fldChar w:fldCharType="end"/>
      </w:r>
      <w:r w:rsidR="00EA738C">
        <w:t xml:space="preserve"> </w:t>
      </w:r>
      <w:r>
        <w:t xml:space="preserve">to select the file they wish to download. Agents can download pictures (e.g., </w:t>
      </w:r>
      <w:r w:rsidR="00EA738C">
        <w:t>*</w:t>
      </w:r>
      <w:r>
        <w:t xml:space="preserve">.png), text (e.g., </w:t>
      </w:r>
      <w:r w:rsidR="00EA738C">
        <w:t>*</w:t>
      </w:r>
      <w:r>
        <w:t xml:space="preserve">.txt), MS Word documents (e.g., </w:t>
      </w:r>
      <w:r w:rsidR="00EA738C">
        <w:t>*</w:t>
      </w:r>
      <w:r>
        <w:t xml:space="preserve">.doc, </w:t>
      </w:r>
      <w:r w:rsidR="00EA738C">
        <w:t>*</w:t>
      </w:r>
      <w:r>
        <w:t xml:space="preserve">.docx), MS Excel files (e.g., </w:t>
      </w:r>
      <w:r w:rsidR="00EA738C">
        <w:t>*</w:t>
      </w:r>
      <w:r>
        <w:t>.xls</w:t>
      </w:r>
      <w:r w:rsidR="00C34EBB">
        <w:t>, *.xlsx</w:t>
      </w:r>
      <w:r>
        <w:t xml:space="preserve">), MS PowerPoint files (e.g., </w:t>
      </w:r>
      <w:r w:rsidR="00EA738C">
        <w:t>*</w:t>
      </w:r>
      <w:r w:rsidR="00C34EBB">
        <w:t>.</w:t>
      </w:r>
      <w:r>
        <w:t>ppt</w:t>
      </w:r>
      <w:r w:rsidR="00C34EBB">
        <w:t>, *.pptx</w:t>
      </w:r>
      <w:r>
        <w:t xml:space="preserve">), and Adobe files (e.g., </w:t>
      </w:r>
      <w:r w:rsidR="00EA738C">
        <w:t>*</w:t>
      </w:r>
      <w:r>
        <w:t>.pdf). The files cannot be larger than 15MB in size.</w:t>
      </w:r>
    </w:p>
    <w:p w14:paraId="2276E346" w14:textId="774A40AD" w:rsidR="006B7803" w:rsidRDefault="00B75C8E" w:rsidP="009174FD">
      <w:pPr>
        <w:pStyle w:val="Figure"/>
      </w:pPr>
      <w:r w:rsidRPr="00B75C8E">
        <w:rPr>
          <w:noProof/>
        </w:rPr>
        <w:drawing>
          <wp:inline distT="0" distB="0" distL="0" distR="0" wp14:anchorId="143FCCB6" wp14:editId="504087D3">
            <wp:extent cx="2976245" cy="1892935"/>
            <wp:effectExtent l="0" t="0" r="0" b="0"/>
            <wp:docPr id="1792953348" name="Picture 1792953348" descr="Figure 13 presents a screenshot of  Agent Download File Option with a right-pointing arrow indicating Download Fil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76245" cy="1892935"/>
                    </a:xfrm>
                    <a:prstGeom prst="rect">
                      <a:avLst/>
                    </a:prstGeom>
                    <a:noFill/>
                    <a:ln>
                      <a:noFill/>
                    </a:ln>
                  </pic:spPr>
                </pic:pic>
              </a:graphicData>
            </a:graphic>
          </wp:inline>
        </w:drawing>
      </w:r>
    </w:p>
    <w:p w14:paraId="45F9CB1F" w14:textId="703F32C6" w:rsidR="006B7803" w:rsidRDefault="00D9785D" w:rsidP="00D9785D">
      <w:pPr>
        <w:pStyle w:val="FigureCaption"/>
      </w:pPr>
      <w:bookmarkStart w:id="190" w:name="_Ref42253148"/>
      <w:bookmarkStart w:id="191" w:name="_Toc43826688"/>
      <w:r>
        <w:t xml:space="preserve">Figure </w:t>
      </w:r>
      <w:fldSimple w:instr=" SEQ Figure \* ARABIC ">
        <w:r w:rsidR="00A5593D">
          <w:rPr>
            <w:noProof/>
          </w:rPr>
          <w:t>13</w:t>
        </w:r>
      </w:fldSimple>
      <w:bookmarkEnd w:id="190"/>
      <w:r w:rsidR="008766D3">
        <w:t>.</w:t>
      </w:r>
      <w:r w:rsidR="006B7803">
        <w:t xml:space="preserve"> Screenshot of Agent Download</w:t>
      </w:r>
      <w:r w:rsidR="00EA6164">
        <w:t xml:space="preserve"> </w:t>
      </w:r>
      <w:r w:rsidR="006B7803">
        <w:t>File</w:t>
      </w:r>
      <w:r w:rsidR="00EA6164">
        <w:t xml:space="preserve"> Option</w:t>
      </w:r>
      <w:bookmarkEnd w:id="191"/>
    </w:p>
    <w:p w14:paraId="728B9E67" w14:textId="3706BF8C" w:rsidR="005826DB" w:rsidRDefault="00427B87">
      <w:pPr>
        <w:pStyle w:val="Heading4"/>
      </w:pPr>
      <w:r>
        <w:t>Right</w:t>
      </w:r>
      <w:r w:rsidR="006074B3">
        <w:t xml:space="preserve"> S</w:t>
      </w:r>
      <w:r>
        <w:t xml:space="preserve">ide Panel (Agent Status and Videomail </w:t>
      </w:r>
      <w:r w:rsidR="008766D3">
        <w:t>M</w:t>
      </w:r>
      <w:r>
        <w:t>ailbox)</w:t>
      </w:r>
    </w:p>
    <w:p w14:paraId="17547D0F" w14:textId="660808FF" w:rsidR="007019E8" w:rsidRDefault="00427B87">
      <w:pPr>
        <w:spacing w:after="240"/>
      </w:pPr>
      <w:r>
        <w:t xml:space="preserve">The </w:t>
      </w:r>
      <w:r w:rsidR="00B34E3A">
        <w:t>right-side</w:t>
      </w:r>
      <w:r>
        <w:t xml:space="preserve"> panel as shown in </w:t>
      </w:r>
      <w:r w:rsidR="00F12268">
        <w:fldChar w:fldCharType="begin"/>
      </w:r>
      <w:r w:rsidR="00F12268">
        <w:instrText xml:space="preserve"> REF _Ref42253183 \h </w:instrText>
      </w:r>
      <w:r w:rsidR="00F12268">
        <w:fldChar w:fldCharType="separate"/>
      </w:r>
      <w:r w:rsidR="00F12268">
        <w:t xml:space="preserve">Figure </w:t>
      </w:r>
      <w:r w:rsidR="00F12268">
        <w:rPr>
          <w:noProof/>
        </w:rPr>
        <w:t>14</w:t>
      </w:r>
      <w:r w:rsidR="00F12268">
        <w:fldChar w:fldCharType="end"/>
      </w:r>
      <w:r w:rsidR="00F12268">
        <w:t xml:space="preserve"> </w:t>
      </w:r>
      <w:r>
        <w:t>is accessible by clicking on the gears icon in the top right corner of the portal. The Agent can reach the videomail mailbox directly by clicking on the envelope icon in the top right corner of the portal.</w:t>
      </w:r>
    </w:p>
    <w:p w14:paraId="40A53952" w14:textId="1D52582B" w:rsidR="00F7241C" w:rsidRDefault="00B75C8E" w:rsidP="009174FD">
      <w:pPr>
        <w:pStyle w:val="Figure"/>
      </w:pPr>
      <w:r w:rsidRPr="00B75C8E">
        <w:rPr>
          <w:noProof/>
        </w:rPr>
        <w:lastRenderedPageBreak/>
        <w:drawing>
          <wp:inline distT="0" distB="0" distL="0" distR="0" wp14:anchorId="0B8D5F69" wp14:editId="1FE6EF17">
            <wp:extent cx="5940425" cy="2839720"/>
            <wp:effectExtent l="0" t="0" r="3175" b="0"/>
            <wp:docPr id="1792953350" name="Picture 1792953350" descr="Figure 14 presents a screenshot of the Agent Portal right panel, with a dashed rounded-corner box around the Videomail Mailbox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425" cy="2839720"/>
                    </a:xfrm>
                    <a:prstGeom prst="rect">
                      <a:avLst/>
                    </a:prstGeom>
                    <a:noFill/>
                    <a:ln>
                      <a:noFill/>
                    </a:ln>
                  </pic:spPr>
                </pic:pic>
              </a:graphicData>
            </a:graphic>
          </wp:inline>
        </w:drawing>
      </w:r>
    </w:p>
    <w:p w14:paraId="29F6E7DF" w14:textId="42DAD54A" w:rsidR="00F7241C" w:rsidRDefault="00D9785D" w:rsidP="00D9785D">
      <w:pPr>
        <w:pStyle w:val="FigureCaption"/>
      </w:pPr>
      <w:bookmarkStart w:id="192" w:name="_Ref42253183"/>
      <w:bookmarkStart w:id="193" w:name="_Toc43826689"/>
      <w:r>
        <w:t xml:space="preserve">Figure </w:t>
      </w:r>
      <w:fldSimple w:instr=" SEQ Figure \* ARABIC ">
        <w:r w:rsidR="00A5593D">
          <w:rPr>
            <w:noProof/>
          </w:rPr>
          <w:t>14</w:t>
        </w:r>
      </w:fldSimple>
      <w:bookmarkEnd w:id="192"/>
      <w:r w:rsidR="008766D3">
        <w:t>.</w:t>
      </w:r>
      <w:r w:rsidR="00F7241C">
        <w:t xml:space="preserve"> Screenshot of Agent</w:t>
      </w:r>
      <w:r w:rsidR="003D668C">
        <w:t xml:space="preserve"> Right Panel</w:t>
      </w:r>
      <w:bookmarkEnd w:id="193"/>
    </w:p>
    <w:p w14:paraId="728B9E68" w14:textId="65EB2CB0" w:rsidR="005826DB" w:rsidRDefault="00427B87">
      <w:pPr>
        <w:spacing w:after="240"/>
      </w:pPr>
      <w:r>
        <w:t xml:space="preserve">This section can be collapsed to give the Agent more space for the main content area. </w:t>
      </w:r>
      <w:r w:rsidR="00EA738C">
        <w:t xml:space="preserve">By </w:t>
      </w:r>
      <w:r>
        <w:t xml:space="preserve">opening the </w:t>
      </w:r>
      <w:r w:rsidR="00F12268">
        <w:t>right-side</w:t>
      </w:r>
      <w:r>
        <w:t xml:space="preserve"> panel, the Agent can access two tabbed content areas (Agent</w:t>
      </w:r>
      <w:r w:rsidR="00BD5EE2">
        <w:t>s</w:t>
      </w:r>
      <w:r>
        <w:t xml:space="preserve"> and Video</w:t>
      </w:r>
      <w:r w:rsidR="00BD5EE2">
        <w:t xml:space="preserve"> M</w:t>
      </w:r>
      <w:r>
        <w:t>ail)</w:t>
      </w:r>
      <w:r w:rsidR="0051759B">
        <w:t xml:space="preserve"> as depicted in </w:t>
      </w:r>
      <w:r w:rsidR="00F12268">
        <w:fldChar w:fldCharType="begin"/>
      </w:r>
      <w:r w:rsidR="00F12268">
        <w:instrText xml:space="preserve"> REF _Ref510093589 \h </w:instrText>
      </w:r>
      <w:r w:rsidR="00F12268">
        <w:fldChar w:fldCharType="separate"/>
      </w:r>
      <w:r w:rsidR="00F12268" w:rsidRPr="00BB2D8E">
        <w:t xml:space="preserve">Figure </w:t>
      </w:r>
      <w:r w:rsidR="00F12268">
        <w:rPr>
          <w:noProof/>
        </w:rPr>
        <w:t>15</w:t>
      </w:r>
      <w:r w:rsidR="00F12268">
        <w:fldChar w:fldCharType="end"/>
      </w:r>
      <w:r w:rsidR="0051759B">
        <w:t>.</w:t>
      </w:r>
    </w:p>
    <w:p w14:paraId="55798D3D" w14:textId="7C587A0A" w:rsidR="6B65DA01" w:rsidRDefault="6B65DA01" w:rsidP="009174FD">
      <w:pPr>
        <w:pStyle w:val="Figure"/>
      </w:pPr>
      <w:r>
        <w:rPr>
          <w:noProof/>
        </w:rPr>
        <w:drawing>
          <wp:inline distT="0" distB="0" distL="0" distR="0" wp14:anchorId="63CBBDDB" wp14:editId="41915CF0">
            <wp:extent cx="2124075" cy="2549769"/>
            <wp:effectExtent l="0" t="0" r="0" b="3175"/>
            <wp:docPr id="1148956770" name="Picture 56125411" descr="Figure 15 presents a screenshot of the Agent Status (right panel) with the Videomail Mailbox entries collapsed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25411"/>
                    <pic:cNvPicPr/>
                  </pic:nvPicPr>
                  <pic:blipFill>
                    <a:blip r:embed="rId42">
                      <a:extLst>
                        <a:ext uri="{28A0092B-C50C-407E-A947-70E740481C1C}">
                          <a14:useLocalDpi xmlns:a14="http://schemas.microsoft.com/office/drawing/2010/main" val="0"/>
                        </a:ext>
                      </a:extLst>
                    </a:blip>
                    <a:stretch>
                      <a:fillRect/>
                    </a:stretch>
                  </pic:blipFill>
                  <pic:spPr>
                    <a:xfrm>
                      <a:off x="0" y="0"/>
                      <a:ext cx="2126678" cy="2552893"/>
                    </a:xfrm>
                    <a:prstGeom prst="rect">
                      <a:avLst/>
                    </a:prstGeom>
                  </pic:spPr>
                </pic:pic>
              </a:graphicData>
            </a:graphic>
          </wp:inline>
        </w:drawing>
      </w:r>
    </w:p>
    <w:p w14:paraId="728B9E6A" w14:textId="18A4473E" w:rsidR="005826DB" w:rsidRPr="006F3135" w:rsidRDefault="00D9785D" w:rsidP="00BB2D8E">
      <w:pPr>
        <w:pStyle w:val="FigureCaption"/>
      </w:pPr>
      <w:bookmarkStart w:id="194" w:name="_Ref510093589"/>
      <w:bookmarkStart w:id="195" w:name="_Ref510085113"/>
      <w:bookmarkStart w:id="196" w:name="_Toc510098618"/>
      <w:bookmarkStart w:id="197" w:name="_Toc510147801"/>
      <w:bookmarkStart w:id="198" w:name="_Toc512261999"/>
      <w:bookmarkStart w:id="199" w:name="_Toc512336702"/>
      <w:bookmarkStart w:id="200" w:name="_Toc43826690"/>
      <w:r w:rsidRPr="00BB2D8E">
        <w:t xml:space="preserve">Figure </w:t>
      </w:r>
      <w:r w:rsidRPr="00BB2D8E">
        <w:fldChar w:fldCharType="begin"/>
      </w:r>
      <w:r w:rsidRPr="006F3135">
        <w:instrText xml:space="preserve"> SEQ Figure \* ARABIC </w:instrText>
      </w:r>
      <w:r w:rsidRPr="00BB2D8E">
        <w:fldChar w:fldCharType="separate"/>
      </w:r>
      <w:r w:rsidR="00A5593D">
        <w:rPr>
          <w:noProof/>
        </w:rPr>
        <w:t>15</w:t>
      </w:r>
      <w:r w:rsidRPr="00BB2D8E">
        <w:fldChar w:fldCharType="end"/>
      </w:r>
      <w:bookmarkEnd w:id="194"/>
      <w:r w:rsidR="00427B87" w:rsidRPr="006F3135">
        <w:t>. Screenshot of Agent Status</w:t>
      </w:r>
      <w:bookmarkEnd w:id="195"/>
      <w:bookmarkEnd w:id="196"/>
      <w:bookmarkEnd w:id="197"/>
      <w:bookmarkEnd w:id="198"/>
      <w:bookmarkEnd w:id="199"/>
      <w:bookmarkEnd w:id="200"/>
    </w:p>
    <w:p w14:paraId="728B9E6B" w14:textId="77777777" w:rsidR="005826DB" w:rsidRDefault="00427B87">
      <w:pPr>
        <w:pStyle w:val="Heading5"/>
      </w:pPr>
      <w:r>
        <w:t>Agent Status</w:t>
      </w:r>
    </w:p>
    <w:p w14:paraId="728B9E6C" w14:textId="23758228" w:rsidR="005826DB" w:rsidRDefault="00427B87">
      <w:r>
        <w:t>The Agent Status section provides the Agent with a list of Agents logged into ACE Direct. The Agent can view information about each Agent listed, such as their status, extension, and queues</w:t>
      </w:r>
      <w:r w:rsidR="00FE7D54">
        <w:t xml:space="preserve"> as noted in</w:t>
      </w:r>
      <w:r w:rsidR="00361421">
        <w:t xml:space="preserve"> </w:t>
      </w:r>
      <w:r w:rsidR="00361421">
        <w:fldChar w:fldCharType="begin"/>
      </w:r>
      <w:r w:rsidR="00361421">
        <w:instrText xml:space="preserve"> REF _Ref42253183 \h </w:instrText>
      </w:r>
      <w:r w:rsidR="00361421">
        <w:fldChar w:fldCharType="separate"/>
      </w:r>
      <w:r w:rsidR="00361421">
        <w:t xml:space="preserve">Figure </w:t>
      </w:r>
      <w:r w:rsidR="00361421">
        <w:rPr>
          <w:noProof/>
        </w:rPr>
        <w:t>14</w:t>
      </w:r>
      <w:r w:rsidR="00361421">
        <w:fldChar w:fldCharType="end"/>
      </w:r>
      <w:r>
        <w:t>.</w:t>
      </w:r>
    </w:p>
    <w:p w14:paraId="728B9E6D" w14:textId="77777777" w:rsidR="005826DB" w:rsidRDefault="00427B87">
      <w:pPr>
        <w:pStyle w:val="Heading5"/>
      </w:pPr>
      <w:r>
        <w:lastRenderedPageBreak/>
        <w:t>Videomail</w:t>
      </w:r>
    </w:p>
    <w:p w14:paraId="5ECBE36F" w14:textId="020B24CF" w:rsidR="00427B87" w:rsidRDefault="00427B87" w:rsidP="3F606D0F">
      <w:pPr>
        <w:spacing w:after="240"/>
      </w:pPr>
      <w:r>
        <w:t>The Videomail tab, as shown in</w:t>
      </w:r>
      <w:r w:rsidR="00361421">
        <w:t xml:space="preserve"> </w:t>
      </w:r>
      <w:r w:rsidR="00361421">
        <w:fldChar w:fldCharType="begin"/>
      </w:r>
      <w:r w:rsidR="00361421">
        <w:instrText xml:space="preserve"> REF _Ref510093651 \h </w:instrText>
      </w:r>
      <w:r w:rsidR="00361421">
        <w:fldChar w:fldCharType="separate"/>
      </w:r>
      <w:r w:rsidR="00361421">
        <w:t xml:space="preserve">Figure </w:t>
      </w:r>
      <w:r w:rsidR="00361421">
        <w:rPr>
          <w:noProof/>
        </w:rPr>
        <w:t>16</w:t>
      </w:r>
      <w:r w:rsidR="00361421">
        <w:fldChar w:fldCharType="end"/>
      </w:r>
      <w:r>
        <w:t>, displays a list of videomails received while the Agent</w:t>
      </w:r>
      <w:r w:rsidR="00D54A45">
        <w:t>s</w:t>
      </w:r>
      <w:r w:rsidR="005E2812">
        <w:t> </w:t>
      </w:r>
      <w:r w:rsidR="00D54A45">
        <w:t xml:space="preserve">were </w:t>
      </w:r>
      <w:r>
        <w:t>unavailable to take call</w:t>
      </w:r>
      <w:r w:rsidR="00D54A45">
        <w:t>s</w:t>
      </w:r>
      <w:r>
        <w:t xml:space="preserve">. This list provides the Agent with the </w:t>
      </w:r>
      <w:r w:rsidR="00AB1D57">
        <w:t xml:space="preserve">videophone number, </w:t>
      </w:r>
      <w:r>
        <w:t>time, date, duration</w:t>
      </w:r>
      <w:r w:rsidR="00D756A2">
        <w:t>,</w:t>
      </w:r>
      <w:r>
        <w:t xml:space="preserve"> and status of the videomail. The Agent can sort the videomail table by any of the columns in ascending or descending order and can filter the videomail by status. The status may be “Unread”, “Read”, “In Progress”, or “Closed”. Unread videomails are highlighted in </w:t>
      </w:r>
      <w:r w:rsidRPr="7F203133">
        <w:rPr>
          <w:b/>
          <w:bCs/>
        </w:rPr>
        <w:t>bold</w:t>
      </w:r>
      <w:r w:rsidR="00DD19D5" w:rsidRPr="7F203133">
        <w:rPr>
          <w:b/>
          <w:bCs/>
        </w:rPr>
        <w:t>face</w:t>
      </w:r>
      <w:r w:rsidR="006074B3">
        <w:t>.</w:t>
      </w:r>
      <w:r>
        <w:t xml:space="preserve"> </w:t>
      </w:r>
      <w:r w:rsidR="006074B3">
        <w:t>A</w:t>
      </w:r>
      <w:r>
        <w:t>n</w:t>
      </w:r>
      <w:r w:rsidR="00DD19D5">
        <w:t xml:space="preserve"> </w:t>
      </w:r>
      <w:r>
        <w:t>indicator at the top right of the screen provides the Agent with a count of unread videomails.</w:t>
      </w:r>
      <w:r w:rsidR="00D54A45">
        <w:t xml:space="preserve"> </w:t>
      </w:r>
      <w:r w:rsidR="006B6DA9">
        <w:t>Because videomails are not specific to an Agent, a</w:t>
      </w:r>
      <w:r w:rsidR="00D54A45">
        <w:t>ll Agents are presented with the same list of videomails.</w:t>
      </w:r>
    </w:p>
    <w:p w14:paraId="6FB5602E" w14:textId="750D5939" w:rsidR="0D1C9B64" w:rsidRDefault="0001258F" w:rsidP="009174FD">
      <w:pPr>
        <w:pStyle w:val="Figure"/>
      </w:pPr>
      <w:r w:rsidRPr="0001258F">
        <w:rPr>
          <w:noProof/>
        </w:rPr>
        <w:drawing>
          <wp:inline distT="0" distB="0" distL="0" distR="0" wp14:anchorId="76040B78" wp14:editId="6D1DD490">
            <wp:extent cx="5941060" cy="2945130"/>
            <wp:effectExtent l="0" t="0" r="2540" b="7620"/>
            <wp:docPr id="1792953351" name="Picture 1792953351" descr="Figure 16 presents a screenshot of the Agent Videomail Mailbox indicated by the dashed rounded-corner box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1060" cy="2945130"/>
                    </a:xfrm>
                    <a:prstGeom prst="rect">
                      <a:avLst/>
                    </a:prstGeom>
                    <a:noFill/>
                    <a:ln>
                      <a:noFill/>
                    </a:ln>
                  </pic:spPr>
                </pic:pic>
              </a:graphicData>
            </a:graphic>
          </wp:inline>
        </w:drawing>
      </w:r>
    </w:p>
    <w:p w14:paraId="728B9E70" w14:textId="0BFA29AC" w:rsidR="005826DB" w:rsidRPr="00C858B2" w:rsidRDefault="00D9785D" w:rsidP="00D9785D">
      <w:pPr>
        <w:pStyle w:val="FigureCaption"/>
      </w:pPr>
      <w:bookmarkStart w:id="201" w:name="_Ref510093651"/>
      <w:bookmarkStart w:id="202" w:name="_Toc510098619"/>
      <w:bookmarkStart w:id="203" w:name="_Toc510147802"/>
      <w:bookmarkStart w:id="204" w:name="_Toc512262000"/>
      <w:bookmarkStart w:id="205" w:name="_Toc512336703"/>
      <w:bookmarkStart w:id="206" w:name="_Toc43826691"/>
      <w:r>
        <w:t xml:space="preserve">Figure </w:t>
      </w:r>
      <w:fldSimple w:instr=" SEQ Figure \* ARABIC ">
        <w:r w:rsidR="00A5593D">
          <w:rPr>
            <w:noProof/>
          </w:rPr>
          <w:t>16</w:t>
        </w:r>
      </w:fldSimple>
      <w:bookmarkEnd w:id="201"/>
      <w:r w:rsidR="00427B87" w:rsidRPr="00C858B2">
        <w:t xml:space="preserve">. Screenshot of Agent </w:t>
      </w:r>
      <w:r w:rsidR="00602216" w:rsidRPr="00C858B2">
        <w:t>Video</w:t>
      </w:r>
      <w:r w:rsidR="0001258F">
        <w:t>mail</w:t>
      </w:r>
      <w:r w:rsidR="002F281F" w:rsidRPr="00C858B2">
        <w:t xml:space="preserve"> </w:t>
      </w:r>
      <w:r w:rsidR="00A044D1" w:rsidRPr="00C858B2">
        <w:t>M</w:t>
      </w:r>
      <w:r w:rsidR="00427B87" w:rsidRPr="00C858B2">
        <w:t>ailbox</w:t>
      </w:r>
      <w:bookmarkEnd w:id="202"/>
      <w:bookmarkEnd w:id="203"/>
      <w:bookmarkEnd w:id="204"/>
      <w:bookmarkEnd w:id="205"/>
      <w:bookmarkEnd w:id="206"/>
    </w:p>
    <w:p w14:paraId="728B9E71" w14:textId="36F6D83E" w:rsidR="005826DB" w:rsidRDefault="00427B87">
      <w:pPr>
        <w:spacing w:after="240"/>
      </w:pPr>
      <w:r>
        <w:t>By click</w:t>
      </w:r>
      <w:r w:rsidR="006074B3">
        <w:t xml:space="preserve">ing </w:t>
      </w:r>
      <w:r>
        <w:t xml:space="preserve">on a </w:t>
      </w:r>
      <w:r w:rsidR="006074B3">
        <w:t xml:space="preserve">specific </w:t>
      </w:r>
      <w:r>
        <w:t xml:space="preserve">videomail, the Agent can view </w:t>
      </w:r>
      <w:r w:rsidR="006074B3">
        <w:t>the contents</w:t>
      </w:r>
      <w:r>
        <w:t xml:space="preserve"> and update the status. </w:t>
      </w:r>
      <w:r w:rsidR="00361421">
        <w:fldChar w:fldCharType="begin"/>
      </w:r>
      <w:r w:rsidR="00361421">
        <w:instrText xml:space="preserve"> REF _Ref510093708 \h </w:instrText>
      </w:r>
      <w:r w:rsidR="00361421">
        <w:fldChar w:fldCharType="separate"/>
      </w:r>
      <w:r w:rsidR="00361421">
        <w:t xml:space="preserve">Figure </w:t>
      </w:r>
      <w:r w:rsidR="00361421">
        <w:rPr>
          <w:noProof/>
        </w:rPr>
        <w:t>17</w:t>
      </w:r>
      <w:r w:rsidR="00361421">
        <w:fldChar w:fldCharType="end"/>
      </w:r>
      <w:r w:rsidR="00361421">
        <w:t xml:space="preserve"> </w:t>
      </w:r>
      <w:r>
        <w:t>displays the playback screen.</w:t>
      </w:r>
    </w:p>
    <w:p w14:paraId="728B9E72" w14:textId="26539A21" w:rsidR="005826DB" w:rsidRDefault="003974D7">
      <w:pPr>
        <w:pStyle w:val="Figure"/>
      </w:pPr>
      <w:r>
        <w:rPr>
          <w:noProof/>
        </w:rPr>
        <w:lastRenderedPageBreak/>
        <w:drawing>
          <wp:inline distT="0" distB="0" distL="0" distR="0" wp14:anchorId="5B2EF706" wp14:editId="0708A745">
            <wp:extent cx="4946904" cy="2816352"/>
            <wp:effectExtent l="0" t="0" r="6350" b="3175"/>
            <wp:docPr id="1047617088" name="Picture 1274857495" descr="Figure 17 depicts a screenshot of the Videomail Playback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495"/>
                    <pic:cNvPicPr/>
                  </pic:nvPicPr>
                  <pic:blipFill rotWithShape="1">
                    <a:blip r:embed="rId44">
                      <a:extLst>
                        <a:ext uri="{28A0092B-C50C-407E-A947-70E740481C1C}">
                          <a14:useLocalDpi xmlns:a14="http://schemas.microsoft.com/office/drawing/2010/main" val="0"/>
                        </a:ext>
                      </a:extLst>
                    </a:blip>
                    <a:srcRect r="1219"/>
                    <a:stretch/>
                  </pic:blipFill>
                  <pic:spPr bwMode="auto">
                    <a:xfrm>
                      <a:off x="0" y="0"/>
                      <a:ext cx="4946904" cy="2816352"/>
                    </a:xfrm>
                    <a:prstGeom prst="rect">
                      <a:avLst/>
                    </a:prstGeom>
                    <a:ln>
                      <a:noFill/>
                    </a:ln>
                    <a:extLst>
                      <a:ext uri="{53640926-AAD7-44D8-BBD7-CCE9431645EC}">
                        <a14:shadowObscured xmlns:a14="http://schemas.microsoft.com/office/drawing/2010/main"/>
                      </a:ext>
                    </a:extLst>
                  </pic:spPr>
                </pic:pic>
              </a:graphicData>
            </a:graphic>
          </wp:inline>
        </w:drawing>
      </w:r>
    </w:p>
    <w:p w14:paraId="728B9E73" w14:textId="07469DEE" w:rsidR="005826DB" w:rsidRPr="00C858B2" w:rsidRDefault="00D9785D" w:rsidP="00D9785D">
      <w:pPr>
        <w:pStyle w:val="FigureCaption"/>
      </w:pPr>
      <w:bookmarkStart w:id="207" w:name="_Ref510093708"/>
      <w:bookmarkStart w:id="208" w:name="_Toc510098620"/>
      <w:bookmarkStart w:id="209" w:name="_Toc510147803"/>
      <w:bookmarkStart w:id="210" w:name="_Toc512262001"/>
      <w:bookmarkStart w:id="211" w:name="_Toc512336704"/>
      <w:bookmarkStart w:id="212" w:name="_Toc43826692"/>
      <w:r>
        <w:t xml:space="preserve">Figure </w:t>
      </w:r>
      <w:fldSimple w:instr=" SEQ Figure \* ARABIC ">
        <w:r w:rsidR="00A5593D">
          <w:rPr>
            <w:noProof/>
          </w:rPr>
          <w:t>17</w:t>
        </w:r>
      </w:fldSimple>
      <w:bookmarkEnd w:id="207"/>
      <w:r w:rsidR="00427B87" w:rsidRPr="00C858B2">
        <w:t xml:space="preserve">. </w:t>
      </w:r>
      <w:bookmarkStart w:id="213" w:name="_Ref492562715"/>
      <w:r w:rsidR="00427B87" w:rsidRPr="00C858B2">
        <w:t>Screenshot of Videomail Playback</w:t>
      </w:r>
      <w:bookmarkEnd w:id="208"/>
      <w:bookmarkEnd w:id="209"/>
      <w:bookmarkEnd w:id="210"/>
      <w:bookmarkEnd w:id="211"/>
      <w:bookmarkEnd w:id="212"/>
      <w:bookmarkEnd w:id="213"/>
    </w:p>
    <w:p w14:paraId="728B9E74" w14:textId="00D1FB55" w:rsidR="005826DB" w:rsidRDefault="00427B87">
      <w:r>
        <w:t xml:space="preserve">The </w:t>
      </w:r>
      <w:r w:rsidR="000C0E3B">
        <w:t>v</w:t>
      </w:r>
      <w:r w:rsidR="00B42663">
        <w:t xml:space="preserve">ideomail </w:t>
      </w:r>
      <w:r>
        <w:t>status can be changed to “Unread”, “Read”, “In Progress</w:t>
      </w:r>
      <w:r w:rsidR="00036EF2">
        <w:t xml:space="preserve">, </w:t>
      </w:r>
      <w:r>
        <w:t>or “Closed”. If the Agent deletes the videomail, it is removed from the videomail mailbox</w:t>
      </w:r>
      <w:r w:rsidR="00C8316F">
        <w:t xml:space="preserve"> </w:t>
      </w:r>
      <w:r w:rsidR="000C0E3B">
        <w:t xml:space="preserve">but </w:t>
      </w:r>
      <w:r w:rsidR="00C8316F">
        <w:t xml:space="preserve">can be reviewed in the </w:t>
      </w:r>
      <w:r w:rsidR="000C0E3B">
        <w:t>M</w:t>
      </w:r>
      <w:r w:rsidR="00C8316F">
        <w:t xml:space="preserve">anagement </w:t>
      </w:r>
      <w:r w:rsidR="000C0E3B">
        <w:t>P</w:t>
      </w:r>
      <w:r w:rsidR="00C8316F">
        <w:t>ortal before permanent delet</w:t>
      </w:r>
      <w:r w:rsidR="00350C71">
        <w:t>ion</w:t>
      </w:r>
      <w:r>
        <w:t>.</w:t>
      </w:r>
      <w:r w:rsidR="00AB1D57">
        <w:t xml:space="preserve"> The Agent can also place a call to the videophone number associated with the videomail.</w:t>
      </w:r>
    </w:p>
    <w:p w14:paraId="728B9E75" w14:textId="77777777" w:rsidR="005826DB" w:rsidRDefault="00427B87">
      <w:pPr>
        <w:pStyle w:val="Heading3"/>
      </w:pPr>
      <w:bookmarkStart w:id="214" w:name="_Toc488130086"/>
      <w:bookmarkStart w:id="215" w:name="_Toc488131902"/>
      <w:bookmarkStart w:id="216" w:name="_Toc488132088"/>
      <w:bookmarkStart w:id="217" w:name="_Toc489255232"/>
      <w:bookmarkStart w:id="218" w:name="_Toc489255391"/>
      <w:bookmarkStart w:id="219" w:name="_Toc489340388"/>
      <w:bookmarkStart w:id="220" w:name="scroll-bookmark-10"/>
      <w:bookmarkStart w:id="221" w:name="_Toc488131903"/>
      <w:bookmarkStart w:id="222" w:name="_Toc510098664"/>
      <w:bookmarkStart w:id="223" w:name="_Toc510147675"/>
      <w:bookmarkStart w:id="224" w:name="_Toc512262046"/>
      <w:bookmarkStart w:id="225" w:name="_Toc512336749"/>
      <w:bookmarkStart w:id="226" w:name="_Toc43824957"/>
      <w:bookmarkEnd w:id="214"/>
      <w:bookmarkEnd w:id="215"/>
      <w:bookmarkEnd w:id="216"/>
      <w:bookmarkEnd w:id="217"/>
      <w:bookmarkEnd w:id="218"/>
      <w:bookmarkEnd w:id="219"/>
      <w:r>
        <w:t>Video and Real-Time Text Communications</w:t>
      </w:r>
      <w:bookmarkEnd w:id="220"/>
      <w:bookmarkEnd w:id="221"/>
      <w:bookmarkEnd w:id="222"/>
      <w:bookmarkEnd w:id="223"/>
      <w:bookmarkEnd w:id="224"/>
      <w:bookmarkEnd w:id="225"/>
      <w:bookmarkEnd w:id="226"/>
    </w:p>
    <w:p w14:paraId="728B9E76" w14:textId="2A9E815B" w:rsidR="005826DB" w:rsidRDefault="00427B87">
      <w:r>
        <w:t xml:space="preserve">The ACE Direct platform supports </w:t>
      </w:r>
      <w:r w:rsidR="00764B57">
        <w:t xml:space="preserve">the following </w:t>
      </w:r>
      <w:r>
        <w:t>methods of communication</w:t>
      </w:r>
      <w:r w:rsidR="00036EF2">
        <w:t xml:space="preserve">: </w:t>
      </w:r>
      <w:r w:rsidR="00764B57">
        <w:t xml:space="preserve">voice, </w:t>
      </w:r>
      <w:r>
        <w:t>video</w:t>
      </w:r>
      <w:r w:rsidR="00764B57">
        <w:t>,</w:t>
      </w:r>
      <w:r>
        <w:t xml:space="preserve"> Real-Time Text</w:t>
      </w:r>
      <w:r w:rsidR="00764B57">
        <w:t>, and captioning</w:t>
      </w:r>
      <w:r>
        <w:t xml:space="preserve">. </w:t>
      </w:r>
      <w:r w:rsidR="00033132">
        <w:t xml:space="preserve">This subsection focuses on </w:t>
      </w:r>
      <w:r w:rsidR="006B6DA9">
        <w:t>video and Real-Time Text</w:t>
      </w:r>
      <w:r w:rsidR="00033132">
        <w:t>.</w:t>
      </w:r>
    </w:p>
    <w:p w14:paraId="728B9E77" w14:textId="7E6CAB23" w:rsidR="005826DB" w:rsidRDefault="00B757CE">
      <w:pPr>
        <w:pStyle w:val="Heading4"/>
      </w:pPr>
      <w:bookmarkStart w:id="227" w:name="_Video_Chat"/>
      <w:bookmarkStart w:id="228" w:name="scroll-bookmark-11"/>
      <w:bookmarkEnd w:id="227"/>
      <w:r>
        <w:t xml:space="preserve">Agent </w:t>
      </w:r>
      <w:r w:rsidR="00427B87">
        <w:t>Video Chat</w:t>
      </w:r>
      <w:bookmarkEnd w:id="228"/>
    </w:p>
    <w:p w14:paraId="728B9E78" w14:textId="1352F506" w:rsidR="005826DB" w:rsidRDefault="31D0090D" w:rsidP="009174FD">
      <w:pPr>
        <w:spacing w:after="240"/>
      </w:pPr>
      <w:r>
        <w:t xml:space="preserve">Video Chat communications on the platform occur through the browser using WebRTC technology. </w:t>
      </w:r>
      <w:r w:rsidR="006B6DA9">
        <w:t>If the Consumer is using a computer or smartphone, t</w:t>
      </w:r>
      <w:r>
        <w:t>he Consumer must us</w:t>
      </w:r>
      <w:r w:rsidR="006B6DA9">
        <w:t>e</w:t>
      </w:r>
      <w:r>
        <w:t xml:space="preserve"> a WebRTC-compatible browser to enable this functionality. Video Chat can also be used with a videophone. During a call, the Agent has button options to mute audio, mute video, or view the Consumer’s video in full screen mode. </w:t>
      </w:r>
      <w:r w:rsidR="00F9286A">
        <w:fldChar w:fldCharType="begin"/>
      </w:r>
      <w:r w:rsidR="00F9286A">
        <w:instrText xml:space="preserve"> REF _Ref521933041 \h </w:instrText>
      </w:r>
      <w:r w:rsidR="00F9286A">
        <w:fldChar w:fldCharType="separate"/>
      </w:r>
      <w:r w:rsidR="00F9286A">
        <w:t xml:space="preserve">Figure </w:t>
      </w:r>
      <w:r w:rsidR="00F9286A">
        <w:rPr>
          <w:noProof/>
        </w:rPr>
        <w:t>18</w:t>
      </w:r>
      <w:r w:rsidR="00F9286A">
        <w:fldChar w:fldCharType="end"/>
      </w:r>
      <w:r w:rsidR="000F7E8C">
        <w:fldChar w:fldCharType="begin"/>
      </w:r>
      <w:r w:rsidR="000F7E8C">
        <w:instrText>REF _Ref521933041  \* MERGEFORMAT</w:instrText>
      </w:r>
      <w:r w:rsidR="000F7E8C">
        <w:fldChar w:fldCharType="end"/>
      </w:r>
      <w:r w:rsidR="007D6B67">
        <w:t xml:space="preserve"> </w:t>
      </w:r>
      <w:r w:rsidR="00D740BE">
        <w:t xml:space="preserve">shows the video of the </w:t>
      </w:r>
      <w:r w:rsidR="008D05FE">
        <w:t>C</w:t>
      </w:r>
      <w:r w:rsidR="00D740BE">
        <w:t xml:space="preserve">onsumer taking up the full screen while the </w:t>
      </w:r>
      <w:r w:rsidR="00036EF2">
        <w:t>A</w:t>
      </w:r>
      <w:r w:rsidR="00D740BE">
        <w:t>gent’s self</w:t>
      </w:r>
      <w:r w:rsidR="003F42C2">
        <w:t>-</w:t>
      </w:r>
      <w:r w:rsidR="00D740BE">
        <w:t xml:space="preserve">video remains in the </w:t>
      </w:r>
      <w:r w:rsidR="006B6DA9">
        <w:t xml:space="preserve">upper right </w:t>
      </w:r>
      <w:r w:rsidR="00D740BE">
        <w:t>corner.</w:t>
      </w:r>
    </w:p>
    <w:p w14:paraId="2AD43918" w14:textId="71AB9018" w:rsidR="00CF5094" w:rsidRDefault="00FF4791" w:rsidP="00754587">
      <w:pPr>
        <w:pStyle w:val="Figure"/>
      </w:pPr>
      <w:r>
        <w:rPr>
          <w:noProof/>
        </w:rPr>
        <w:lastRenderedPageBreak/>
        <w:drawing>
          <wp:inline distT="0" distB="0" distL="0" distR="0" wp14:anchorId="7A09AD2B" wp14:editId="1126C985">
            <wp:extent cx="4855464" cy="2715768"/>
            <wp:effectExtent l="19050" t="19050" r="21590" b="27940"/>
            <wp:docPr id="909505916" name="Picture 29" descr="Figure 18 presents a screenshot of the full screen video mod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5">
                      <a:extLst>
                        <a:ext uri="{28A0092B-C50C-407E-A947-70E740481C1C}">
                          <a14:useLocalDpi xmlns:a14="http://schemas.microsoft.com/office/drawing/2010/main" val="0"/>
                        </a:ext>
                      </a:extLst>
                    </a:blip>
                    <a:stretch>
                      <a:fillRect/>
                    </a:stretch>
                  </pic:blipFill>
                  <pic:spPr>
                    <a:xfrm>
                      <a:off x="0" y="0"/>
                      <a:ext cx="4855464" cy="2715768"/>
                    </a:xfrm>
                    <a:prstGeom prst="rect">
                      <a:avLst/>
                    </a:prstGeom>
                    <a:ln w="12700">
                      <a:solidFill>
                        <a:schemeClr val="tx1"/>
                      </a:solidFill>
                    </a:ln>
                  </pic:spPr>
                </pic:pic>
              </a:graphicData>
            </a:graphic>
          </wp:inline>
        </w:drawing>
      </w:r>
    </w:p>
    <w:p w14:paraId="68D8D692" w14:textId="33C13CAB" w:rsidR="00021179" w:rsidRPr="00CF5094" w:rsidRDefault="00D9785D" w:rsidP="009174FD">
      <w:pPr>
        <w:pStyle w:val="FigureCaption"/>
      </w:pPr>
      <w:bookmarkStart w:id="229" w:name="_Ref521933041"/>
      <w:bookmarkStart w:id="230" w:name="_Ref521933033"/>
      <w:bookmarkStart w:id="231" w:name="_Toc43826693"/>
      <w:r>
        <w:t xml:space="preserve">Figure </w:t>
      </w:r>
      <w:fldSimple w:instr=" SEQ Figure \* ARABIC ">
        <w:r w:rsidR="00A5593D">
          <w:rPr>
            <w:noProof/>
          </w:rPr>
          <w:t>18</w:t>
        </w:r>
      </w:fldSimple>
      <w:bookmarkEnd w:id="229"/>
      <w:r w:rsidR="00CF5094" w:rsidRPr="00CF5094">
        <w:t>. Screenshot of Full Screen Video Mode</w:t>
      </w:r>
      <w:bookmarkEnd w:id="230"/>
      <w:bookmarkEnd w:id="231"/>
    </w:p>
    <w:p w14:paraId="2500C06E" w14:textId="23D9BCD2" w:rsidR="00B671F9" w:rsidRDefault="00C63FBF">
      <w:pPr>
        <w:pStyle w:val="Heading4"/>
      </w:pPr>
      <w:bookmarkStart w:id="232" w:name="scroll-bookmark-12"/>
      <w:r>
        <w:t xml:space="preserve">Agent Portal </w:t>
      </w:r>
      <w:r w:rsidR="00D12E0B">
        <w:t>Captioning</w:t>
      </w:r>
    </w:p>
    <w:p w14:paraId="307846CD" w14:textId="2E268DBD" w:rsidR="009C5F90" w:rsidRDefault="009C5F90" w:rsidP="009174FD">
      <w:pPr>
        <w:spacing w:after="240"/>
      </w:pPr>
      <w:r>
        <w:t>ACE Direct generates captions of user conversations</w:t>
      </w:r>
      <w:r w:rsidR="00EE33A2">
        <w:t xml:space="preserve"> and displays the text</w:t>
      </w:r>
      <w:r w:rsidR="00C63FBF">
        <w:t xml:space="preserve"> </w:t>
      </w:r>
      <w:r w:rsidR="007D588D">
        <w:t>overlaid</w:t>
      </w:r>
      <w:r w:rsidR="00C63FBF">
        <w:t xml:space="preserve"> on the video screen. The caption </w:t>
      </w:r>
      <w:r w:rsidR="006E7792">
        <w:t xml:space="preserve">text displayed on the </w:t>
      </w:r>
      <w:r w:rsidR="006B6DA9">
        <w:t>A</w:t>
      </w:r>
      <w:r w:rsidR="006E7792">
        <w:t xml:space="preserve">gent </w:t>
      </w:r>
      <w:r w:rsidR="006B6DA9">
        <w:t>P</w:t>
      </w:r>
      <w:r w:rsidR="006E7792">
        <w:t xml:space="preserve">ortal </w:t>
      </w:r>
      <w:r w:rsidR="00076119">
        <w:t>shows captions corresponding</w:t>
      </w:r>
      <w:r w:rsidR="006E7792">
        <w:t xml:space="preserve"> to the</w:t>
      </w:r>
      <w:r w:rsidR="00167DF7">
        <w:t xml:space="preserve"> words spoken by the </w:t>
      </w:r>
      <w:r w:rsidR="006B6DA9">
        <w:t>C</w:t>
      </w:r>
      <w:r w:rsidR="00167DF7">
        <w:t>onsumer</w:t>
      </w:r>
      <w:r w:rsidR="00885B4A">
        <w:t>.</w:t>
      </w:r>
      <w:r w:rsidR="001E61C7">
        <w:t xml:space="preserve"> Caption text attributes such as size, text color</w:t>
      </w:r>
      <w:r w:rsidR="006B6DA9">
        <w:t>,</w:t>
      </w:r>
      <w:r w:rsidR="001E61C7">
        <w:t xml:space="preserve"> and background color can be </w:t>
      </w:r>
      <w:r w:rsidR="002D530C">
        <w:t>dynamically changed using the caption settings/controls.</w:t>
      </w:r>
      <w:r w:rsidR="00E22E0A">
        <w:t xml:space="preserve"> </w:t>
      </w:r>
      <w:r w:rsidR="00D9232E">
        <w:fldChar w:fldCharType="begin"/>
      </w:r>
      <w:r w:rsidR="00D9232E">
        <w:instrText xml:space="preserve"> REF _Ref14083679 \h </w:instrText>
      </w:r>
      <w:r w:rsidR="00D9232E">
        <w:fldChar w:fldCharType="separate"/>
      </w:r>
      <w:r w:rsidR="00D9232E">
        <w:t xml:space="preserve">Figure </w:t>
      </w:r>
      <w:r w:rsidR="00D9232E" w:rsidRPr="7F203133">
        <w:rPr>
          <w:noProof/>
        </w:rPr>
        <w:t>1</w:t>
      </w:r>
      <w:r w:rsidR="00D9232E">
        <w:rPr>
          <w:noProof/>
        </w:rPr>
        <w:t>9</w:t>
      </w:r>
      <w:r w:rsidR="00D9232E">
        <w:fldChar w:fldCharType="end"/>
      </w:r>
      <w:r w:rsidR="00D9232E">
        <w:t xml:space="preserve"> </w:t>
      </w:r>
      <w:r w:rsidR="00E22E0A">
        <w:t>shows a screenshot sample</w:t>
      </w:r>
      <w:r w:rsidR="00BD04F6">
        <w:t xml:space="preserve"> of</w:t>
      </w:r>
      <w:r w:rsidR="00E22E0A">
        <w:t xml:space="preserve"> caption</w:t>
      </w:r>
      <w:r w:rsidR="00B37C36">
        <w:t>ing</w:t>
      </w:r>
      <w:r w:rsidR="00E22E0A">
        <w:t xml:space="preserve"> in the </w:t>
      </w:r>
      <w:r w:rsidR="006B6DA9">
        <w:t>A</w:t>
      </w:r>
      <w:r w:rsidR="00E22E0A">
        <w:t xml:space="preserve">gent </w:t>
      </w:r>
      <w:r w:rsidR="006B6DA9">
        <w:t>P</w:t>
      </w:r>
      <w:r w:rsidR="00E22E0A">
        <w:t>ortal.</w:t>
      </w:r>
    </w:p>
    <w:p w14:paraId="6B90B53D" w14:textId="786B4EA8" w:rsidR="007A3F39" w:rsidRDefault="00795931" w:rsidP="009174FD">
      <w:pPr>
        <w:pStyle w:val="Figure"/>
      </w:pPr>
      <w:r w:rsidRPr="00795931">
        <w:rPr>
          <w:noProof/>
        </w:rPr>
        <w:drawing>
          <wp:inline distT="0" distB="0" distL="0" distR="0" wp14:anchorId="0E77B0D6" wp14:editId="3A03367B">
            <wp:extent cx="5577840" cy="2916936"/>
            <wp:effectExtent l="0" t="0" r="3810" b="0"/>
            <wp:docPr id="1792953363" name="Picture 1792953363" descr="Figure 19 depicts a screenshot of sample captioning on the Agent Portal as indicated by the dashed, rounded-corner box around the caption text with a left up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7840" cy="2916936"/>
                    </a:xfrm>
                    <a:prstGeom prst="rect">
                      <a:avLst/>
                    </a:prstGeom>
                    <a:noFill/>
                    <a:ln>
                      <a:noFill/>
                    </a:ln>
                  </pic:spPr>
                </pic:pic>
              </a:graphicData>
            </a:graphic>
          </wp:inline>
        </w:drawing>
      </w:r>
    </w:p>
    <w:p w14:paraId="351CB35F" w14:textId="4E4847B5" w:rsidR="002D530C" w:rsidRDefault="006B6DA9" w:rsidP="009174FD">
      <w:pPr>
        <w:pStyle w:val="FigureCaption"/>
      </w:pPr>
      <w:bookmarkStart w:id="233" w:name="_Ref14083679"/>
      <w:bookmarkStart w:id="234" w:name="_Toc43826694"/>
      <w:r>
        <w:t xml:space="preserve">Figure </w:t>
      </w:r>
      <w:fldSimple w:instr=" SEQ Figure \* ARABIC ">
        <w:r w:rsidR="00A5593D">
          <w:rPr>
            <w:noProof/>
          </w:rPr>
          <w:t>19</w:t>
        </w:r>
      </w:fldSimple>
      <w:r>
        <w:t>.</w:t>
      </w:r>
      <w:bookmarkEnd w:id="233"/>
      <w:r w:rsidR="007A3F39">
        <w:t>Screenshot of Sample Caption</w:t>
      </w:r>
      <w:r w:rsidR="00197E63">
        <w:t>ing</w:t>
      </w:r>
      <w:r w:rsidR="007A3F39">
        <w:t xml:space="preserve"> on </w:t>
      </w:r>
      <w:r w:rsidR="00076119">
        <w:t xml:space="preserve">the </w:t>
      </w:r>
      <w:r w:rsidR="007A3F39">
        <w:t>Agent Portal</w:t>
      </w:r>
      <w:bookmarkEnd w:id="234"/>
    </w:p>
    <w:p w14:paraId="728B9E79" w14:textId="426482F5" w:rsidR="005826DB" w:rsidRDefault="00427B87">
      <w:pPr>
        <w:pStyle w:val="Heading4"/>
      </w:pPr>
      <w:r>
        <w:lastRenderedPageBreak/>
        <w:t>Real-Time Text Chat</w:t>
      </w:r>
      <w:bookmarkEnd w:id="232"/>
    </w:p>
    <w:p w14:paraId="728B9E7A" w14:textId="77AC295C" w:rsidR="005826DB" w:rsidRDefault="00427B87">
      <w:pPr>
        <w:spacing w:after="240"/>
      </w:pPr>
      <w:r>
        <w:t>The User Chat box, as shown in</w:t>
      </w:r>
      <w:r w:rsidR="00155439">
        <w:t xml:space="preserve"> </w:t>
      </w:r>
      <w:r w:rsidR="00E6152F">
        <w:fldChar w:fldCharType="begin"/>
      </w:r>
      <w:r w:rsidR="00E6152F">
        <w:instrText xml:space="preserve"> REF _Ref510093765 \h </w:instrText>
      </w:r>
      <w:r w:rsidR="00E6152F">
        <w:fldChar w:fldCharType="separate"/>
      </w:r>
      <w:r w:rsidR="00E6152F">
        <w:t xml:space="preserve">Figure </w:t>
      </w:r>
      <w:r w:rsidR="00E6152F">
        <w:rPr>
          <w:noProof/>
        </w:rPr>
        <w:t>20</w:t>
      </w:r>
      <w:r w:rsidR="00E6152F">
        <w:fldChar w:fldCharType="end"/>
      </w:r>
      <w:r>
        <w:t>, provides the Agent a</w:t>
      </w:r>
      <w:r w:rsidR="005E2380">
        <w:t>nother channel</w:t>
      </w:r>
      <w:r>
        <w:t xml:space="preserve"> of communication with the </w:t>
      </w:r>
      <w:r w:rsidR="001322AA">
        <w:t>C</w:t>
      </w:r>
      <w:r>
        <w:t xml:space="preserve">onsumer. As the Agent types a message to the </w:t>
      </w:r>
      <w:r w:rsidR="00204AC5">
        <w:t>C</w:t>
      </w:r>
      <w:r>
        <w:t xml:space="preserve">onsumer in the input field, the </w:t>
      </w:r>
      <w:r w:rsidR="00204AC5">
        <w:t>C</w:t>
      </w:r>
      <w:r>
        <w:t xml:space="preserve">onsumer will </w:t>
      </w:r>
      <w:r w:rsidR="008D05FE">
        <w:t>view</w:t>
      </w:r>
      <w:r>
        <w:t xml:space="preserve"> the message in real time. The chat history remains visible to the Agent until the Agent closes the ticket. Use of this feature </w:t>
      </w:r>
      <w:r w:rsidR="009A4144">
        <w:t>is not available for videophones as of this publication</w:t>
      </w:r>
      <w:r>
        <w:t>.</w:t>
      </w:r>
    </w:p>
    <w:p w14:paraId="728B9E7B" w14:textId="4745DEB4" w:rsidR="005826DB" w:rsidRDefault="00AE02C8">
      <w:pPr>
        <w:pStyle w:val="Figure"/>
      </w:pPr>
      <w:r>
        <w:rPr>
          <w:noProof/>
        </w:rPr>
        <w:drawing>
          <wp:inline distT="0" distB="0" distL="0" distR="0" wp14:anchorId="3ADBD6F3" wp14:editId="18F4D7FB">
            <wp:extent cx="4864608" cy="2807208"/>
            <wp:effectExtent l="19050" t="19050" r="12700" b="12700"/>
            <wp:docPr id="823804211" name="Picture 1274857494" descr="Figure 20 presents a screenshot of a User Chat Box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494"/>
                    <pic:cNvPicPr/>
                  </pic:nvPicPr>
                  <pic:blipFill>
                    <a:blip r:embed="rId47">
                      <a:extLst>
                        <a:ext uri="{28A0092B-C50C-407E-A947-70E740481C1C}">
                          <a14:useLocalDpi xmlns:a14="http://schemas.microsoft.com/office/drawing/2010/main" val="0"/>
                        </a:ext>
                      </a:extLst>
                    </a:blip>
                    <a:stretch>
                      <a:fillRect/>
                    </a:stretch>
                  </pic:blipFill>
                  <pic:spPr>
                    <a:xfrm>
                      <a:off x="0" y="0"/>
                      <a:ext cx="4864608" cy="2807208"/>
                    </a:xfrm>
                    <a:prstGeom prst="rect">
                      <a:avLst/>
                    </a:prstGeom>
                    <a:ln w="12700">
                      <a:solidFill>
                        <a:schemeClr val="tx1"/>
                      </a:solidFill>
                    </a:ln>
                  </pic:spPr>
                </pic:pic>
              </a:graphicData>
            </a:graphic>
          </wp:inline>
        </w:drawing>
      </w:r>
    </w:p>
    <w:p w14:paraId="728B9E7C" w14:textId="480AF980" w:rsidR="005826DB" w:rsidRDefault="006B6DA9" w:rsidP="006B6DA9">
      <w:pPr>
        <w:pStyle w:val="FigureCaption"/>
      </w:pPr>
      <w:bookmarkStart w:id="235" w:name="_Ref510093765"/>
      <w:bookmarkStart w:id="236" w:name="_Toc510098621"/>
      <w:bookmarkStart w:id="237" w:name="_Toc510147804"/>
      <w:bookmarkStart w:id="238" w:name="_Toc512262002"/>
      <w:bookmarkStart w:id="239" w:name="_Toc512336705"/>
      <w:bookmarkStart w:id="240" w:name="_Toc43826695"/>
      <w:r>
        <w:t xml:space="preserve">Figure </w:t>
      </w:r>
      <w:fldSimple w:instr=" SEQ Figure \* ARABIC ">
        <w:r w:rsidR="00A5593D">
          <w:rPr>
            <w:noProof/>
          </w:rPr>
          <w:t>20</w:t>
        </w:r>
      </w:fldSimple>
      <w:bookmarkEnd w:id="235"/>
      <w:r w:rsidR="00427B87" w:rsidRPr="00932D01">
        <w:t>.</w:t>
      </w:r>
      <w:r w:rsidR="00427B87">
        <w:t xml:space="preserve"> Screenshot of </w:t>
      </w:r>
      <w:r w:rsidR="00155439">
        <w:t xml:space="preserve">User </w:t>
      </w:r>
      <w:r w:rsidR="00427B87">
        <w:t>Chat Box</w:t>
      </w:r>
      <w:bookmarkEnd w:id="236"/>
      <w:bookmarkEnd w:id="237"/>
      <w:bookmarkEnd w:id="238"/>
      <w:bookmarkEnd w:id="239"/>
      <w:bookmarkEnd w:id="240"/>
    </w:p>
    <w:p w14:paraId="728B9E81" w14:textId="60941B4A" w:rsidR="005826DB" w:rsidRDefault="00427B87" w:rsidP="00E07D28">
      <w:pPr>
        <w:pStyle w:val="Heading3"/>
        <w:keepLines/>
      </w:pPr>
      <w:bookmarkStart w:id="241" w:name="scroll-bookmark-13"/>
      <w:bookmarkStart w:id="242" w:name="_Toc488131904"/>
      <w:bookmarkStart w:id="243" w:name="_Toc510098665"/>
      <w:bookmarkStart w:id="244" w:name="_Toc510147676"/>
      <w:bookmarkStart w:id="245" w:name="_Toc512262047"/>
      <w:bookmarkStart w:id="246" w:name="_Toc512336750"/>
      <w:bookmarkStart w:id="247" w:name="_Toc43824958"/>
      <w:r>
        <w:t>Agent Portal Header</w:t>
      </w:r>
      <w:bookmarkEnd w:id="241"/>
      <w:bookmarkEnd w:id="242"/>
      <w:bookmarkEnd w:id="243"/>
      <w:bookmarkEnd w:id="244"/>
      <w:bookmarkEnd w:id="245"/>
      <w:bookmarkEnd w:id="246"/>
      <w:bookmarkEnd w:id="247"/>
    </w:p>
    <w:p w14:paraId="728B9E82" w14:textId="0392A936" w:rsidR="005826DB" w:rsidRDefault="004B0872" w:rsidP="00E07D28">
      <w:pPr>
        <w:keepNext/>
        <w:keepLines/>
      </w:pPr>
      <w:r>
        <w:t>The Agent P</w:t>
      </w:r>
      <w:r w:rsidR="00427B87">
        <w:t>ortal header provides the Agent with the call duration information, a</w:t>
      </w:r>
      <w:r w:rsidR="00E353DD">
        <w:t xml:space="preserve"> help</w:t>
      </w:r>
      <w:r w:rsidR="005E2812">
        <w:t> </w:t>
      </w:r>
      <w:r w:rsidR="00427B87">
        <w:t xml:space="preserve">button, and profile information about the Agent along with the </w:t>
      </w:r>
      <w:r w:rsidR="000C0E3B">
        <w:t>cap</w:t>
      </w:r>
      <w:r w:rsidR="00427B87">
        <w:t>ability to sign out of the</w:t>
      </w:r>
      <w:r w:rsidR="005E2812">
        <w:t> </w:t>
      </w:r>
      <w:r w:rsidR="00427B87">
        <w:t>system.</w:t>
      </w:r>
    </w:p>
    <w:p w14:paraId="728B9E83" w14:textId="77777777" w:rsidR="005826DB" w:rsidRDefault="00427B87">
      <w:pPr>
        <w:pStyle w:val="Heading4"/>
      </w:pPr>
      <w:bookmarkStart w:id="248" w:name="scroll-bookmark-14"/>
      <w:r>
        <w:t>Call Duration and Get Help Button</w:t>
      </w:r>
      <w:bookmarkEnd w:id="248"/>
    </w:p>
    <w:p w14:paraId="728B9E84" w14:textId="2F6F79DF" w:rsidR="005826DB" w:rsidRDefault="00427B87">
      <w:pPr>
        <w:spacing w:after="240"/>
      </w:pPr>
      <w:r>
        <w:t xml:space="preserve">The Call Duration </w:t>
      </w:r>
      <w:r w:rsidR="00D946D7">
        <w:t xml:space="preserve">located </w:t>
      </w:r>
      <w:r w:rsidR="00EF2A43">
        <w:t xml:space="preserve">in </w:t>
      </w:r>
      <w:r w:rsidR="00D946D7">
        <w:t xml:space="preserve">center section </w:t>
      </w:r>
      <w:r w:rsidR="00EF2A43">
        <w:t>of the top header</w:t>
      </w:r>
      <w:r>
        <w:t xml:space="preserve"> shows a running clock of the call length once the Agent accepts the incoming </w:t>
      </w:r>
      <w:r w:rsidR="001322AA">
        <w:t>C</w:t>
      </w:r>
      <w:r>
        <w:t>onsumer call. As</w:t>
      </w:r>
      <w:r w:rsidR="00380A92">
        <w:t xml:space="preserve"> shown in</w:t>
      </w:r>
      <w:r w:rsidR="006456F7">
        <w:t xml:space="preserve"> </w:t>
      </w:r>
      <w:r w:rsidR="00F9286A">
        <w:fldChar w:fldCharType="begin"/>
      </w:r>
      <w:r w:rsidR="00F9286A">
        <w:instrText xml:space="preserve"> REF _Ref510093812 \h </w:instrText>
      </w:r>
      <w:r w:rsidR="00F9286A">
        <w:fldChar w:fldCharType="separate"/>
      </w:r>
      <w:r w:rsidR="00F9286A">
        <w:t xml:space="preserve">Figure </w:t>
      </w:r>
      <w:r w:rsidR="00F9286A">
        <w:rPr>
          <w:noProof/>
        </w:rPr>
        <w:t>21</w:t>
      </w:r>
      <w:r w:rsidR="00F9286A">
        <w:fldChar w:fldCharType="end"/>
      </w:r>
      <w:r w:rsidR="00B30818">
        <w:fldChar w:fldCharType="begin"/>
      </w:r>
      <w:r w:rsidR="00B30818">
        <w:instrText>REF _Ref510093812</w:instrText>
      </w:r>
      <w:r w:rsidR="00B30818">
        <w:fldChar w:fldCharType="end"/>
      </w:r>
      <w:r>
        <w:t>, the Get Help button allows the Agent to request help from a Manager during a call. When the Agent clicks the Get Help button, the Agent’s name will change color and begin to flash on the Management Dashboard to indicate the Agent needs help.</w:t>
      </w:r>
    </w:p>
    <w:p w14:paraId="728B9E85" w14:textId="0A303301" w:rsidR="005826DB" w:rsidRDefault="00677D30">
      <w:pPr>
        <w:pStyle w:val="Figure"/>
      </w:pPr>
      <w:r w:rsidRPr="00677D30">
        <w:rPr>
          <w:noProof/>
        </w:rPr>
        <w:drawing>
          <wp:inline distT="0" distB="0" distL="0" distR="0" wp14:anchorId="58D0EF46" wp14:editId="6321E8B0">
            <wp:extent cx="5935980" cy="732155"/>
            <wp:effectExtent l="0" t="0" r="7620" b="0"/>
            <wp:docPr id="15" name="Picture 15" descr="Figure 21 presents a screenshot showing call duration and the assistance button (highlighted by a dashed rounded-border box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5980" cy="732155"/>
                    </a:xfrm>
                    <a:prstGeom prst="rect">
                      <a:avLst/>
                    </a:prstGeom>
                    <a:noFill/>
                    <a:ln>
                      <a:noFill/>
                    </a:ln>
                  </pic:spPr>
                </pic:pic>
              </a:graphicData>
            </a:graphic>
          </wp:inline>
        </w:drawing>
      </w:r>
    </w:p>
    <w:p w14:paraId="728B9E86" w14:textId="405BE71C" w:rsidR="005826DB" w:rsidRDefault="005418B2" w:rsidP="005418B2">
      <w:pPr>
        <w:pStyle w:val="FigureCaption"/>
      </w:pPr>
      <w:bookmarkStart w:id="249" w:name="_Ref510093812"/>
      <w:bookmarkStart w:id="250" w:name="_Toc510098623"/>
      <w:bookmarkStart w:id="251" w:name="_Toc510147806"/>
      <w:bookmarkStart w:id="252" w:name="_Toc512262004"/>
      <w:bookmarkStart w:id="253" w:name="_Toc512336707"/>
      <w:bookmarkStart w:id="254" w:name="_Toc43826696"/>
      <w:r>
        <w:t xml:space="preserve">Figure </w:t>
      </w:r>
      <w:fldSimple w:instr=" SEQ Figure \* ARABIC ">
        <w:r w:rsidR="00A5593D">
          <w:rPr>
            <w:noProof/>
          </w:rPr>
          <w:t>21</w:t>
        </w:r>
      </w:fldSimple>
      <w:bookmarkEnd w:id="249"/>
      <w:r w:rsidR="00427B87" w:rsidRPr="008C342D">
        <w:t>. Screenshot</w:t>
      </w:r>
      <w:r w:rsidR="00427B87">
        <w:t xml:space="preserve"> of Call Duration and Assistance Button</w:t>
      </w:r>
      <w:bookmarkEnd w:id="250"/>
      <w:bookmarkEnd w:id="251"/>
      <w:bookmarkEnd w:id="252"/>
      <w:bookmarkEnd w:id="253"/>
      <w:bookmarkEnd w:id="254"/>
    </w:p>
    <w:p w14:paraId="728B9E87" w14:textId="0A8B022B" w:rsidR="005826DB" w:rsidRDefault="00380A92">
      <w:pPr>
        <w:pStyle w:val="Heading4"/>
      </w:pPr>
      <w:bookmarkStart w:id="255" w:name="scroll-bookmark-15"/>
      <w:r>
        <w:lastRenderedPageBreak/>
        <w:t>Agent</w:t>
      </w:r>
      <w:r w:rsidR="00427B87">
        <w:t xml:space="preserve"> Profile</w:t>
      </w:r>
      <w:bookmarkEnd w:id="255"/>
    </w:p>
    <w:p w14:paraId="728B9E88" w14:textId="55228E8E" w:rsidR="005826DB" w:rsidRDefault="00380A92">
      <w:pPr>
        <w:spacing w:after="240"/>
      </w:pPr>
      <w:r>
        <w:t xml:space="preserve">After </w:t>
      </w:r>
      <w:r w:rsidR="00427B87">
        <w:t>log</w:t>
      </w:r>
      <w:r>
        <w:t>ging</w:t>
      </w:r>
      <w:r w:rsidR="00427B87">
        <w:t xml:space="preserve"> in, the Agent’s name and picture will appear in the </w:t>
      </w:r>
      <w:r w:rsidR="00BF43AC">
        <w:t xml:space="preserve">Agent Profile at the </w:t>
      </w:r>
      <w:r w:rsidR="00427B87">
        <w:t>top rig</w:t>
      </w:r>
      <w:r w:rsidR="004B0872">
        <w:t xml:space="preserve">ht corner of the </w:t>
      </w:r>
      <w:r w:rsidR="00C212D0">
        <w:t xml:space="preserve">Agent Portal </w:t>
      </w:r>
      <w:r w:rsidR="00427B87">
        <w:t>head as shown in</w:t>
      </w:r>
      <w:r w:rsidR="00F9286A">
        <w:t xml:space="preserve"> </w:t>
      </w:r>
      <w:r w:rsidR="00F9286A">
        <w:fldChar w:fldCharType="begin"/>
      </w:r>
      <w:r w:rsidR="00F9286A">
        <w:instrText xml:space="preserve"> REF _Ref510093887 \h </w:instrText>
      </w:r>
      <w:r w:rsidR="00F9286A">
        <w:fldChar w:fldCharType="separate"/>
      </w:r>
      <w:r w:rsidR="00F9286A">
        <w:t xml:space="preserve">Figure </w:t>
      </w:r>
      <w:r w:rsidR="00F9286A">
        <w:rPr>
          <w:noProof/>
        </w:rPr>
        <w:t>22</w:t>
      </w:r>
      <w:r w:rsidR="00F9286A">
        <w:fldChar w:fldCharType="end"/>
      </w:r>
      <w:r w:rsidR="00427B87">
        <w:t xml:space="preserve"> </w:t>
      </w:r>
      <w:r w:rsidR="000C0E3B">
        <w:t>(</w:t>
      </w:r>
      <w:r w:rsidR="00DC0381">
        <w:t>As a default</w:t>
      </w:r>
      <w:r w:rsidR="000C0E3B">
        <w:t xml:space="preserve">, all Agents display the same profile picture.) </w:t>
      </w:r>
      <w:r w:rsidR="00427B87">
        <w:t>The Agent has the capabilit</w:t>
      </w:r>
      <w:r w:rsidR="004B0872">
        <w:t>y to log out of the ACE Direct P</w:t>
      </w:r>
      <w:r w:rsidR="00427B87">
        <w:t>ortal by clicking the “Sign out” button.</w:t>
      </w:r>
      <w:r w:rsidR="00E617F7">
        <w:t xml:space="preserve"> If the Agent has changed the layout of the Agent </w:t>
      </w:r>
      <w:r w:rsidR="004B1D15">
        <w:t>P</w:t>
      </w:r>
      <w:r w:rsidR="00E617F7">
        <w:t xml:space="preserve">ortal, it can be reverted to the original </w:t>
      </w:r>
      <w:r w:rsidR="00B761E2">
        <w:t xml:space="preserve">layout </w:t>
      </w:r>
      <w:r w:rsidR="00E617F7">
        <w:t>by clicking the “Default Layout” button.</w:t>
      </w:r>
    </w:p>
    <w:p w14:paraId="728B9E89" w14:textId="7BFCBF27" w:rsidR="005826DB" w:rsidRDefault="00D83544">
      <w:pPr>
        <w:pStyle w:val="Figure"/>
      </w:pPr>
      <w:r>
        <w:rPr>
          <w:noProof/>
        </w:rPr>
        <w:drawing>
          <wp:inline distT="0" distB="0" distL="0" distR="0" wp14:anchorId="2B993E51" wp14:editId="112B5D6B">
            <wp:extent cx="1911096" cy="1801368"/>
            <wp:effectExtent l="19050" t="19050" r="13335" b="27940"/>
            <wp:docPr id="1792953359" name="Picture 1274857505" descr="Figure 22 shows a screenshot of the Agent Profil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505"/>
                    <pic:cNvPicPr/>
                  </pic:nvPicPr>
                  <pic:blipFill>
                    <a:blip r:embed="rId49">
                      <a:extLst>
                        <a:ext uri="{28A0092B-C50C-407E-A947-70E740481C1C}">
                          <a14:useLocalDpi xmlns:a14="http://schemas.microsoft.com/office/drawing/2010/main" val="0"/>
                        </a:ext>
                      </a:extLst>
                    </a:blip>
                    <a:stretch>
                      <a:fillRect/>
                    </a:stretch>
                  </pic:blipFill>
                  <pic:spPr>
                    <a:xfrm>
                      <a:off x="0" y="0"/>
                      <a:ext cx="1911096" cy="1801368"/>
                    </a:xfrm>
                    <a:prstGeom prst="rect">
                      <a:avLst/>
                    </a:prstGeom>
                    <a:ln w="12700">
                      <a:solidFill>
                        <a:schemeClr val="accent1">
                          <a:shade val="50000"/>
                        </a:schemeClr>
                      </a:solidFill>
                    </a:ln>
                  </pic:spPr>
                </pic:pic>
              </a:graphicData>
            </a:graphic>
          </wp:inline>
        </w:drawing>
      </w:r>
    </w:p>
    <w:p w14:paraId="728B9E8A" w14:textId="5EE1023C" w:rsidR="005826DB" w:rsidRDefault="005418B2" w:rsidP="005418B2">
      <w:pPr>
        <w:pStyle w:val="FigureCaption"/>
      </w:pPr>
      <w:bookmarkStart w:id="256" w:name="_Ref510093887"/>
      <w:bookmarkStart w:id="257" w:name="_Toc510098624"/>
      <w:bookmarkStart w:id="258" w:name="_Toc510147807"/>
      <w:bookmarkStart w:id="259" w:name="_Toc512262005"/>
      <w:bookmarkStart w:id="260" w:name="_Toc512336708"/>
      <w:bookmarkStart w:id="261" w:name="_Toc43826697"/>
      <w:r>
        <w:t xml:space="preserve">Figure </w:t>
      </w:r>
      <w:fldSimple w:instr=" SEQ Figure \* ARABIC ">
        <w:r w:rsidR="00A5593D">
          <w:rPr>
            <w:noProof/>
          </w:rPr>
          <w:t>22</w:t>
        </w:r>
      </w:fldSimple>
      <w:bookmarkEnd w:id="256"/>
      <w:r w:rsidR="00427B87" w:rsidRPr="008C342D">
        <w:t>.</w:t>
      </w:r>
      <w:r w:rsidR="00427B87">
        <w:t xml:space="preserve"> </w:t>
      </w:r>
      <w:r w:rsidR="00427B87">
        <w:rPr>
          <w:noProof/>
        </w:rPr>
        <w:t>Screenshot of</w:t>
      </w:r>
      <w:r w:rsidR="00427B87">
        <w:t xml:space="preserve"> Agent Profile</w:t>
      </w:r>
      <w:bookmarkEnd w:id="257"/>
      <w:bookmarkEnd w:id="258"/>
      <w:bookmarkEnd w:id="259"/>
      <w:bookmarkEnd w:id="260"/>
      <w:bookmarkEnd w:id="261"/>
    </w:p>
    <w:p w14:paraId="728B9E8B" w14:textId="073134EC" w:rsidR="005826DB" w:rsidRDefault="00427B87" w:rsidP="009614B7">
      <w:pPr>
        <w:pStyle w:val="Heading3"/>
      </w:pPr>
      <w:bookmarkStart w:id="262" w:name="_Toc43824959"/>
      <w:bookmarkStart w:id="263" w:name="scroll-bookmark-16"/>
      <w:bookmarkStart w:id="264" w:name="_Toc488131905"/>
      <w:bookmarkStart w:id="265" w:name="_Toc510098666"/>
      <w:bookmarkStart w:id="266" w:name="_Toc510147677"/>
      <w:bookmarkStart w:id="267" w:name="_Toc512262048"/>
      <w:bookmarkStart w:id="268" w:name="_Toc512336751"/>
      <w:r>
        <w:t>Video Relay Service</w:t>
      </w:r>
      <w:bookmarkEnd w:id="262"/>
      <w:r>
        <w:t xml:space="preserve"> </w:t>
      </w:r>
      <w:bookmarkEnd w:id="263"/>
      <w:bookmarkEnd w:id="264"/>
      <w:bookmarkEnd w:id="265"/>
      <w:bookmarkEnd w:id="266"/>
      <w:bookmarkEnd w:id="267"/>
      <w:bookmarkEnd w:id="268"/>
    </w:p>
    <w:p w14:paraId="728B9E8C" w14:textId="77777777" w:rsidR="005826DB" w:rsidRDefault="00427B87" w:rsidP="009614B7">
      <w:pPr>
        <w:pStyle w:val="Heading4"/>
      </w:pPr>
      <w:bookmarkStart w:id="269" w:name="scroll-bookmark-17"/>
      <w:r>
        <w:t>Video Relay Service Information</w:t>
      </w:r>
      <w:bookmarkEnd w:id="269"/>
    </w:p>
    <w:p w14:paraId="728B9E8D" w14:textId="1429CD0C" w:rsidR="005826DB" w:rsidRDefault="00427B87" w:rsidP="00351BBB">
      <w:pPr>
        <w:spacing w:after="240"/>
      </w:pPr>
      <w:r>
        <w:t xml:space="preserve">The VRS Information section displays information about the </w:t>
      </w:r>
      <w:r w:rsidR="00975205">
        <w:t>C</w:t>
      </w:r>
      <w:r>
        <w:t xml:space="preserve">onsumer currently on file in the CRM system. </w:t>
      </w:r>
      <w:r w:rsidR="00F9286A">
        <w:fldChar w:fldCharType="begin"/>
      </w:r>
      <w:r w:rsidR="00F9286A">
        <w:instrText xml:space="preserve"> REF _Ref510093927 \h </w:instrText>
      </w:r>
      <w:r w:rsidR="00F9286A">
        <w:fldChar w:fldCharType="separate"/>
      </w:r>
      <w:r w:rsidR="00F9286A">
        <w:t xml:space="preserve">Figure </w:t>
      </w:r>
      <w:r w:rsidR="00F9286A">
        <w:rPr>
          <w:noProof/>
        </w:rPr>
        <w:t>23</w:t>
      </w:r>
      <w:r w:rsidR="00F9286A">
        <w:fldChar w:fldCharType="end"/>
      </w:r>
      <w:r w:rsidR="00F9286A">
        <w:t xml:space="preserve"> </w:t>
      </w:r>
      <w:r>
        <w:t>shows that after the call has ended, the Agent must click on the “Save” button in the VRS Information box to return to the queue and receive new calls.</w:t>
      </w:r>
    </w:p>
    <w:p w14:paraId="728B9E8E" w14:textId="25A8F4E2" w:rsidR="005826DB" w:rsidRDefault="005C5A22">
      <w:pPr>
        <w:pStyle w:val="Figure"/>
      </w:pPr>
      <w:r>
        <w:rPr>
          <w:noProof/>
        </w:rPr>
        <w:drawing>
          <wp:inline distT="0" distB="0" distL="0" distR="0" wp14:anchorId="79D2992D" wp14:editId="592961A8">
            <wp:extent cx="3776472" cy="2258568"/>
            <wp:effectExtent l="19050" t="19050" r="14605" b="27940"/>
            <wp:docPr id="509286500" name="Picture 1274857499" descr="Figure 23 displays a screenshot of VRS informatio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499"/>
                    <pic:cNvPicPr/>
                  </pic:nvPicPr>
                  <pic:blipFill rotWithShape="1">
                    <a:blip r:embed="rId50">
                      <a:extLst>
                        <a:ext uri="{28A0092B-C50C-407E-A947-70E740481C1C}">
                          <a14:useLocalDpi xmlns:a14="http://schemas.microsoft.com/office/drawing/2010/main" val="0"/>
                        </a:ext>
                      </a:extLst>
                    </a:blip>
                    <a:srcRect t="2629"/>
                    <a:stretch/>
                  </pic:blipFill>
                  <pic:spPr bwMode="auto">
                    <a:xfrm>
                      <a:off x="0" y="0"/>
                      <a:ext cx="3776472" cy="2258568"/>
                    </a:xfrm>
                    <a:prstGeom prst="rect">
                      <a:avLst/>
                    </a:prstGeom>
                    <a:ln w="12700">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728B9E8F" w14:textId="0598FAF0" w:rsidR="005826DB" w:rsidRDefault="005418B2" w:rsidP="005418B2">
      <w:pPr>
        <w:pStyle w:val="FigureCaption"/>
      </w:pPr>
      <w:bookmarkStart w:id="270" w:name="_Ref510093927"/>
      <w:bookmarkStart w:id="271" w:name="_Toc510098625"/>
      <w:bookmarkStart w:id="272" w:name="_Toc510147808"/>
      <w:bookmarkStart w:id="273" w:name="_Toc512262006"/>
      <w:bookmarkStart w:id="274" w:name="_Toc512336709"/>
      <w:bookmarkStart w:id="275" w:name="_Toc43826698"/>
      <w:r>
        <w:t xml:space="preserve">Figure </w:t>
      </w:r>
      <w:fldSimple w:instr=" SEQ Figure \* ARABIC ">
        <w:r w:rsidR="00A5593D">
          <w:rPr>
            <w:noProof/>
          </w:rPr>
          <w:t>23</w:t>
        </w:r>
      </w:fldSimple>
      <w:bookmarkEnd w:id="270"/>
      <w:r w:rsidR="00427B87" w:rsidRPr="008C342D">
        <w:t>.</w:t>
      </w:r>
      <w:r w:rsidR="00427B87">
        <w:t xml:space="preserve"> Screenshot of VRS Information</w:t>
      </w:r>
      <w:bookmarkEnd w:id="271"/>
      <w:bookmarkEnd w:id="272"/>
      <w:bookmarkEnd w:id="273"/>
      <w:bookmarkEnd w:id="274"/>
      <w:bookmarkEnd w:id="275"/>
    </w:p>
    <w:p w14:paraId="0ED4ACE8" w14:textId="61B870C7" w:rsidR="00C03E88" w:rsidRDefault="00F9550C" w:rsidP="000940B2">
      <w:pPr>
        <w:pStyle w:val="Heading2"/>
      </w:pPr>
      <w:bookmarkStart w:id="276" w:name="_Toc39066240"/>
      <w:bookmarkStart w:id="277" w:name="_Toc39066241"/>
      <w:bookmarkStart w:id="278" w:name="_Toc39066242"/>
      <w:bookmarkStart w:id="279" w:name="_Toc39066243"/>
      <w:bookmarkStart w:id="280" w:name="_Toc442294418"/>
      <w:bookmarkStart w:id="281" w:name="_Toc442294456"/>
      <w:bookmarkStart w:id="282" w:name="_Toc442294428"/>
      <w:bookmarkStart w:id="283" w:name="_Toc442294466"/>
      <w:bookmarkStart w:id="284" w:name="_Toc464648995"/>
      <w:bookmarkStart w:id="285" w:name="_Toc464649148"/>
      <w:bookmarkStart w:id="286" w:name="_Toc464648996"/>
      <w:bookmarkStart w:id="287" w:name="_Toc464649149"/>
      <w:bookmarkStart w:id="288" w:name="_Ref510392430"/>
      <w:bookmarkStart w:id="289" w:name="_Toc512262049"/>
      <w:bookmarkStart w:id="290" w:name="_Toc512336752"/>
      <w:bookmarkStart w:id="291" w:name="_Toc43824960"/>
      <w:bookmarkStart w:id="292" w:name="_Toc510147678"/>
      <w:bookmarkStart w:id="293" w:name="_Toc510098667"/>
      <w:bookmarkStart w:id="294" w:name="_Toc488131906"/>
      <w:bookmarkEnd w:id="276"/>
      <w:bookmarkEnd w:id="277"/>
      <w:bookmarkEnd w:id="278"/>
      <w:bookmarkEnd w:id="279"/>
      <w:bookmarkEnd w:id="280"/>
      <w:bookmarkEnd w:id="281"/>
      <w:bookmarkEnd w:id="282"/>
      <w:bookmarkEnd w:id="283"/>
      <w:bookmarkEnd w:id="284"/>
      <w:bookmarkEnd w:id="285"/>
      <w:bookmarkEnd w:id="286"/>
      <w:bookmarkEnd w:id="287"/>
      <w:r>
        <w:lastRenderedPageBreak/>
        <w:t>Kuando Busyl</w:t>
      </w:r>
      <w:r w:rsidR="00C03E88">
        <w:t>ight™ Visual Ring Indicator and Agent Status</w:t>
      </w:r>
      <w:bookmarkEnd w:id="288"/>
      <w:bookmarkEnd w:id="289"/>
      <w:bookmarkEnd w:id="290"/>
      <w:bookmarkEnd w:id="291"/>
    </w:p>
    <w:bookmarkEnd w:id="292"/>
    <w:bookmarkEnd w:id="293"/>
    <w:p w14:paraId="55B6AEE4" w14:textId="62840598" w:rsidR="000C0E3B" w:rsidRDefault="00C03E88" w:rsidP="00C03E88">
      <w:r>
        <w:t>ACE Direct incorporates the Kuando Busy</w:t>
      </w:r>
      <w:r w:rsidR="00F9550C">
        <w:t>l</w:t>
      </w:r>
      <w:r>
        <w:t xml:space="preserve">ight™ </w:t>
      </w:r>
      <w:r w:rsidR="00BE11BF">
        <w:t xml:space="preserve">device </w:t>
      </w:r>
      <w:r>
        <w:t>as an integral part f</w:t>
      </w:r>
      <w:r w:rsidR="00BE11BF">
        <w:t>or</w:t>
      </w:r>
      <w:r>
        <w:t xml:space="preserve"> notifying call center personnel of incoming calls and the status of an Agent (such as “Away”, “Ready”, “In call,” etc.). The </w:t>
      </w:r>
      <w:r w:rsidR="000C0E3B">
        <w:t xml:space="preserve">Administrator can configure the </w:t>
      </w:r>
      <w:r>
        <w:t xml:space="preserve">color of the light and </w:t>
      </w:r>
      <w:r w:rsidR="000C0E3B">
        <w:t xml:space="preserve">ensure a consistent </w:t>
      </w:r>
      <w:r>
        <w:t xml:space="preserve">configuration across all Agents. </w:t>
      </w:r>
      <w:r w:rsidR="00D130C3">
        <w:t xml:space="preserve">Subsection </w:t>
      </w:r>
      <w:r w:rsidR="00F9286A">
        <w:fldChar w:fldCharType="begin"/>
      </w:r>
      <w:r w:rsidR="00F9286A">
        <w:instrText xml:space="preserve"> REF _Ref510094063 \n \h </w:instrText>
      </w:r>
      <w:r w:rsidR="00F9286A">
        <w:fldChar w:fldCharType="separate"/>
      </w:r>
      <w:r w:rsidR="00F9286A">
        <w:t>2.7.2</w:t>
      </w:r>
      <w:r w:rsidR="00F9286A">
        <w:fldChar w:fldCharType="end"/>
      </w:r>
      <w:r w:rsidR="00D130C3">
        <w:t xml:space="preserve"> </w:t>
      </w:r>
      <w:r w:rsidR="000C0E3B">
        <w:t>presents a</w:t>
      </w:r>
      <w:r>
        <w:t>n example configuration.</w:t>
      </w:r>
    </w:p>
    <w:p w14:paraId="0FF9F209" w14:textId="7C2C6DED" w:rsidR="00C03E88" w:rsidRDefault="00C03E88" w:rsidP="00C03E88">
      <w:r>
        <w:t>The Kuando Busy</w:t>
      </w:r>
      <w:r w:rsidR="00F9550C">
        <w:t>l</w:t>
      </w:r>
      <w:r>
        <w:t xml:space="preserve">ight™ is not </w:t>
      </w:r>
      <w:r w:rsidR="00F44F76">
        <w:t>included</w:t>
      </w:r>
      <w:r>
        <w:t xml:space="preserve"> with the ACE Direct platform and must be purchased separately. The Kuando Busy</w:t>
      </w:r>
      <w:r w:rsidR="00F9550C">
        <w:t>l</w:t>
      </w:r>
      <w:r>
        <w:t>ight™ is available in several different models and from several online vendors.</w:t>
      </w:r>
    </w:p>
    <w:p w14:paraId="02C70E21" w14:textId="6D813E97" w:rsidR="00C03E88" w:rsidRDefault="00C03E88" w:rsidP="00C03E88">
      <w:pPr>
        <w:pStyle w:val="Heading3"/>
        <w:numPr>
          <w:ilvl w:val="2"/>
          <w:numId w:val="7"/>
        </w:numPr>
        <w:tabs>
          <w:tab w:val="clear" w:pos="900"/>
        </w:tabs>
        <w:ind w:left="720" w:hanging="720"/>
      </w:pPr>
      <w:bookmarkStart w:id="295" w:name="_Toc510147679"/>
      <w:bookmarkStart w:id="296" w:name="_Ref510094170"/>
      <w:bookmarkStart w:id="297" w:name="_Toc510098668"/>
      <w:bookmarkStart w:id="298" w:name="_Toc512262050"/>
      <w:bookmarkStart w:id="299" w:name="_Toc512336753"/>
      <w:bookmarkStart w:id="300" w:name="_Toc43824961"/>
      <w:r>
        <w:t>Agent Status</w:t>
      </w:r>
      <w:bookmarkEnd w:id="295"/>
      <w:bookmarkEnd w:id="296"/>
      <w:bookmarkEnd w:id="297"/>
      <w:bookmarkEnd w:id="298"/>
      <w:bookmarkEnd w:id="299"/>
      <w:bookmarkEnd w:id="300"/>
    </w:p>
    <w:p w14:paraId="2975A6B6" w14:textId="621650D3" w:rsidR="00C03E88" w:rsidRDefault="00C03E88" w:rsidP="00C03E88">
      <w:r>
        <w:t>Each Agent has a status based on the Agent’s activity with ACE Direct, as shown in</w:t>
      </w:r>
      <w:r w:rsidR="00F9286A">
        <w:t xml:space="preserve"> </w:t>
      </w:r>
      <w:r w:rsidR="00F9286A">
        <w:fldChar w:fldCharType="begin"/>
      </w:r>
      <w:r w:rsidR="00F9286A">
        <w:instrText xml:space="preserve"> REF _Ref510129037 \h </w:instrText>
      </w:r>
      <w:r w:rsidR="00F9286A">
        <w:fldChar w:fldCharType="separate"/>
      </w:r>
      <w:r w:rsidR="00F9286A">
        <w:t xml:space="preserve">Table </w:t>
      </w:r>
      <w:r w:rsidR="00F9286A">
        <w:rPr>
          <w:noProof/>
        </w:rPr>
        <w:t>5</w:t>
      </w:r>
      <w:r w:rsidR="00F9286A">
        <w:fldChar w:fldCharType="end"/>
      </w:r>
      <w:r>
        <w:t>.</w:t>
      </w:r>
    </w:p>
    <w:p w14:paraId="218959BB" w14:textId="4A95979C" w:rsidR="00C03E88" w:rsidRDefault="00C03E88" w:rsidP="00754587">
      <w:pPr>
        <w:pStyle w:val="TableCaption"/>
        <w:keepNext w:val="0"/>
        <w:keepLines w:val="0"/>
        <w:spacing w:before="240"/>
      </w:pPr>
      <w:bookmarkStart w:id="301" w:name="_Ref510129037"/>
      <w:bookmarkStart w:id="302" w:name="_Toc510098607"/>
      <w:bookmarkStart w:id="303" w:name="_Toc510147838"/>
      <w:bookmarkStart w:id="304" w:name="_Toc512261988"/>
      <w:bookmarkStart w:id="305" w:name="_Toc512336691"/>
      <w:bookmarkStart w:id="306" w:name="_Ref529363804"/>
      <w:bookmarkStart w:id="307" w:name="_Toc43825052"/>
      <w:r>
        <w:t xml:space="preserve">Table </w:t>
      </w:r>
      <w:r w:rsidRPr="0099091C">
        <w:fldChar w:fldCharType="begin"/>
      </w:r>
      <w:r>
        <w:instrText xml:space="preserve"> SEQ Table \* ARABIC </w:instrText>
      </w:r>
      <w:r w:rsidRPr="0099091C">
        <w:fldChar w:fldCharType="separate"/>
      </w:r>
      <w:r w:rsidR="009A2F40">
        <w:rPr>
          <w:noProof/>
        </w:rPr>
        <w:t>5</w:t>
      </w:r>
      <w:r w:rsidRPr="0099091C">
        <w:fldChar w:fldCharType="end"/>
      </w:r>
      <w:bookmarkEnd w:id="301"/>
      <w:r>
        <w:t>. Agent Status</w:t>
      </w:r>
      <w:bookmarkEnd w:id="302"/>
      <w:bookmarkEnd w:id="303"/>
      <w:bookmarkEnd w:id="304"/>
      <w:bookmarkEnd w:id="305"/>
      <w:bookmarkEnd w:id="306"/>
      <w:bookmarkEnd w:id="307"/>
    </w:p>
    <w:tbl>
      <w:tblPr>
        <w:tblStyle w:val="TableGrid"/>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5: Agent Status"/>
        <w:tblDescription w:val="This two-column table presents the Agent statuses and their respective definitions."/>
      </w:tblPr>
      <w:tblGrid>
        <w:gridCol w:w="1710"/>
        <w:gridCol w:w="6205"/>
      </w:tblGrid>
      <w:tr w:rsidR="00C03E88" w14:paraId="3CA72F13" w14:textId="77777777" w:rsidTr="00664984">
        <w:trPr>
          <w:trHeight w:val="432"/>
          <w:tblHeader/>
          <w:jc w:val="center"/>
        </w:trPr>
        <w:tc>
          <w:tcPr>
            <w:tcW w:w="1710" w:type="dxa"/>
            <w:shd w:val="clear" w:color="auto" w:fill="C6D9F1" w:themeFill="text2" w:themeFillTint="33"/>
            <w:vAlign w:val="center"/>
          </w:tcPr>
          <w:p w14:paraId="2D441B99" w14:textId="77777777" w:rsidR="00C03E88" w:rsidRDefault="00C03E88" w:rsidP="00534F0F">
            <w:pPr>
              <w:pStyle w:val="TableColumnHeading"/>
              <w:spacing w:before="0" w:after="0"/>
            </w:pPr>
            <w:r>
              <w:t>Agent Status</w:t>
            </w:r>
          </w:p>
        </w:tc>
        <w:tc>
          <w:tcPr>
            <w:tcW w:w="6205" w:type="dxa"/>
            <w:shd w:val="clear" w:color="auto" w:fill="C6D9F1" w:themeFill="text2" w:themeFillTint="33"/>
            <w:vAlign w:val="center"/>
          </w:tcPr>
          <w:p w14:paraId="28E38D0F" w14:textId="77777777" w:rsidR="00C03E88" w:rsidRDefault="00C03E88" w:rsidP="00534F0F">
            <w:pPr>
              <w:pStyle w:val="TableColumnHeading"/>
              <w:spacing w:before="0" w:after="0"/>
            </w:pPr>
            <w:r>
              <w:t>Definition</w:t>
            </w:r>
          </w:p>
        </w:tc>
      </w:tr>
      <w:tr w:rsidR="00C03E88" w14:paraId="7A9E67D1" w14:textId="77777777" w:rsidTr="00664984">
        <w:trPr>
          <w:jc w:val="center"/>
        </w:trPr>
        <w:tc>
          <w:tcPr>
            <w:tcW w:w="1710" w:type="dxa"/>
          </w:tcPr>
          <w:p w14:paraId="74C5AF56" w14:textId="77777777" w:rsidR="00C03E88" w:rsidRDefault="00C03E88" w:rsidP="00C03E88">
            <w:pPr>
              <w:pStyle w:val="TableText"/>
            </w:pPr>
            <w:r>
              <w:t>Away</w:t>
            </w:r>
          </w:p>
        </w:tc>
        <w:tc>
          <w:tcPr>
            <w:tcW w:w="6205" w:type="dxa"/>
          </w:tcPr>
          <w:p w14:paraId="5EE4625D" w14:textId="78E72843" w:rsidR="00C03E88" w:rsidRDefault="00C03E88" w:rsidP="00C03E88">
            <w:pPr>
              <w:pStyle w:val="TableText"/>
            </w:pPr>
            <w:r>
              <w:t xml:space="preserve">The Agent is not </w:t>
            </w:r>
            <w:r w:rsidR="001E58BD">
              <w:t>available,</w:t>
            </w:r>
            <w:r>
              <w:t xml:space="preserve"> and no calls will be directed to them.</w:t>
            </w:r>
          </w:p>
        </w:tc>
      </w:tr>
      <w:tr w:rsidR="00C03E88" w14:paraId="4EB178D2" w14:textId="77777777" w:rsidTr="00664984">
        <w:trPr>
          <w:jc w:val="center"/>
        </w:trPr>
        <w:tc>
          <w:tcPr>
            <w:tcW w:w="1710" w:type="dxa"/>
            <w:shd w:val="clear" w:color="auto" w:fill="F2F2F2" w:themeFill="background1" w:themeFillShade="F2"/>
          </w:tcPr>
          <w:p w14:paraId="2A01BB8E" w14:textId="77777777" w:rsidR="00C03E88" w:rsidRDefault="00C03E88" w:rsidP="00C03E88">
            <w:pPr>
              <w:pStyle w:val="TableText"/>
            </w:pPr>
            <w:r>
              <w:t>Ready</w:t>
            </w:r>
          </w:p>
        </w:tc>
        <w:tc>
          <w:tcPr>
            <w:tcW w:w="6205" w:type="dxa"/>
            <w:shd w:val="clear" w:color="auto" w:fill="F2F2F2" w:themeFill="background1" w:themeFillShade="F2"/>
          </w:tcPr>
          <w:p w14:paraId="1F850F87" w14:textId="77777777" w:rsidR="00C03E88" w:rsidRDefault="00C03E88" w:rsidP="00C03E88">
            <w:pPr>
              <w:pStyle w:val="TableText"/>
            </w:pPr>
            <w:r>
              <w:t>The Agent is available to take calls from the queues.</w:t>
            </w:r>
          </w:p>
        </w:tc>
      </w:tr>
      <w:tr w:rsidR="00C03E88" w14:paraId="12287A43" w14:textId="77777777" w:rsidTr="00664984">
        <w:trPr>
          <w:jc w:val="center"/>
        </w:trPr>
        <w:tc>
          <w:tcPr>
            <w:tcW w:w="1710" w:type="dxa"/>
          </w:tcPr>
          <w:p w14:paraId="0974F4C6" w14:textId="77777777" w:rsidR="00C03E88" w:rsidRDefault="00C03E88" w:rsidP="00C03E88">
            <w:pPr>
              <w:pStyle w:val="TableText"/>
            </w:pPr>
            <w:r>
              <w:t>In a Call</w:t>
            </w:r>
          </w:p>
        </w:tc>
        <w:tc>
          <w:tcPr>
            <w:tcW w:w="6205" w:type="dxa"/>
          </w:tcPr>
          <w:p w14:paraId="66DEF34B" w14:textId="77777777" w:rsidR="00C03E88" w:rsidRDefault="00C03E88" w:rsidP="00C03E88">
            <w:pPr>
              <w:pStyle w:val="TableText"/>
            </w:pPr>
            <w:r>
              <w:t>The Agent is currently handling a call.</w:t>
            </w:r>
          </w:p>
        </w:tc>
      </w:tr>
      <w:tr w:rsidR="00C03E88" w14:paraId="26B00E46" w14:textId="77777777" w:rsidTr="00664984">
        <w:trPr>
          <w:jc w:val="center"/>
        </w:trPr>
        <w:tc>
          <w:tcPr>
            <w:tcW w:w="1710" w:type="dxa"/>
          </w:tcPr>
          <w:p w14:paraId="35E7130A" w14:textId="77777777" w:rsidR="00C03E88" w:rsidRDefault="00C03E88" w:rsidP="00C03E88">
            <w:pPr>
              <w:pStyle w:val="TableText"/>
            </w:pPr>
            <w:r>
              <w:t>Incoming Call</w:t>
            </w:r>
          </w:p>
        </w:tc>
        <w:tc>
          <w:tcPr>
            <w:tcW w:w="6205" w:type="dxa"/>
          </w:tcPr>
          <w:p w14:paraId="7CD23109" w14:textId="6BADFA04" w:rsidR="00C03E88" w:rsidRDefault="00C03E88" w:rsidP="00C03E88">
            <w:pPr>
              <w:pStyle w:val="TableText"/>
            </w:pPr>
            <w:r>
              <w:t xml:space="preserve">The Agent is receiving a </w:t>
            </w:r>
            <w:r w:rsidR="0005356B">
              <w:t>call but</w:t>
            </w:r>
            <w:r>
              <w:t xml:space="preserve"> has not yet answered it.</w:t>
            </w:r>
          </w:p>
        </w:tc>
      </w:tr>
      <w:tr w:rsidR="00C03E88" w14:paraId="6E1E5278" w14:textId="77777777" w:rsidTr="00664984">
        <w:trPr>
          <w:trHeight w:val="566"/>
          <w:jc w:val="center"/>
        </w:trPr>
        <w:tc>
          <w:tcPr>
            <w:tcW w:w="1710" w:type="dxa"/>
            <w:shd w:val="clear" w:color="auto" w:fill="F2F2F2" w:themeFill="background1" w:themeFillShade="F2"/>
          </w:tcPr>
          <w:p w14:paraId="4B204B67" w14:textId="77777777" w:rsidR="00C03E88" w:rsidRDefault="00C03E88" w:rsidP="00C03E88">
            <w:pPr>
              <w:pStyle w:val="TableText"/>
            </w:pPr>
            <w:r>
              <w:t>Wrap Up</w:t>
            </w:r>
          </w:p>
        </w:tc>
        <w:tc>
          <w:tcPr>
            <w:tcW w:w="6205" w:type="dxa"/>
            <w:shd w:val="clear" w:color="auto" w:fill="F2F2F2" w:themeFill="background1" w:themeFillShade="F2"/>
          </w:tcPr>
          <w:p w14:paraId="30F97C32" w14:textId="0B26D373" w:rsidR="00C03E88" w:rsidRDefault="00C03E88" w:rsidP="00C03E88">
            <w:pPr>
              <w:pStyle w:val="TableText"/>
            </w:pPr>
            <w:r>
              <w:t xml:space="preserve">The Agent just finished a call but has not yet </w:t>
            </w:r>
            <w:r w:rsidR="00FE1DCC">
              <w:t>hit” Return</w:t>
            </w:r>
            <w:r w:rsidR="009C5F6F">
              <w:t xml:space="preserve"> to Ready</w:t>
            </w:r>
            <w:r>
              <w:t>”</w:t>
            </w:r>
            <w:r w:rsidR="009C5F6F">
              <w:t xml:space="preserve"> or “Return to Away”</w:t>
            </w:r>
            <w:r>
              <w:t>. No calls can be directed to the Agent.</w:t>
            </w:r>
          </w:p>
        </w:tc>
      </w:tr>
    </w:tbl>
    <w:p w14:paraId="1C4EAA4D" w14:textId="77777777" w:rsidR="00C03E88" w:rsidRDefault="00C03E88" w:rsidP="00C03E88">
      <w:pPr>
        <w:pStyle w:val="LineSpacer"/>
      </w:pPr>
    </w:p>
    <w:p w14:paraId="10E8043F" w14:textId="23794507" w:rsidR="00C03E88" w:rsidRDefault="00C03E88" w:rsidP="00C03E88">
      <w:r>
        <w:t xml:space="preserve">The </w:t>
      </w:r>
      <w:r w:rsidR="00BF43AC">
        <w:t>Agent S</w:t>
      </w:r>
      <w:r>
        <w:t>tatus</w:t>
      </w:r>
      <w:r w:rsidR="00BF43AC">
        <w:t>,</w:t>
      </w:r>
      <w:r>
        <w:t xml:space="preserve"> </w:t>
      </w:r>
      <w:r w:rsidR="00BF43AC">
        <w:t xml:space="preserve">presented by coordinated </w:t>
      </w:r>
      <w:r>
        <w:t>color</w:t>
      </w:r>
      <w:r w:rsidR="00BF43AC">
        <w:t xml:space="preserve"> and lighting pattern, </w:t>
      </w:r>
      <w:r w:rsidR="00534F0F">
        <w:t xml:space="preserve">is communicated via </w:t>
      </w:r>
      <w:r w:rsidR="00F9550C">
        <w:t>the Kuando Busyl</w:t>
      </w:r>
      <w:r>
        <w:t xml:space="preserve">ight™ </w:t>
      </w:r>
      <w:r w:rsidR="00BF43AC">
        <w:t>device</w:t>
      </w:r>
      <w:r>
        <w:t xml:space="preserve"> and </w:t>
      </w:r>
      <w:r w:rsidR="00BF43AC">
        <w:t>displayed</w:t>
      </w:r>
      <w:r>
        <w:t xml:space="preserve"> in the Agent </w:t>
      </w:r>
      <w:r w:rsidR="004B1D15">
        <w:t>P</w:t>
      </w:r>
      <w:r>
        <w:t xml:space="preserve">ortal as </w:t>
      </w:r>
      <w:r w:rsidR="00BF43AC">
        <w:t>de</w:t>
      </w:r>
      <w:r w:rsidR="006B6DA9">
        <w:t>scribed</w:t>
      </w:r>
      <w:r w:rsidR="00BF43AC">
        <w:t xml:space="preserve"> </w:t>
      </w:r>
      <w:r>
        <w:t xml:space="preserve">in subsection </w:t>
      </w:r>
      <w:r w:rsidR="00F9286A">
        <w:fldChar w:fldCharType="begin"/>
      </w:r>
      <w:r w:rsidR="00F9286A">
        <w:instrText xml:space="preserve"> REF _Ref510094063 \r \h </w:instrText>
      </w:r>
      <w:r w:rsidR="00F9286A">
        <w:fldChar w:fldCharType="separate"/>
      </w:r>
      <w:r w:rsidR="00F9286A">
        <w:t>2.7.2</w:t>
      </w:r>
      <w:r w:rsidR="00F9286A">
        <w:fldChar w:fldCharType="end"/>
      </w:r>
      <w:r>
        <w:fldChar w:fldCharType="begin"/>
      </w:r>
      <w:r>
        <w:instrText>REF _Ref510094063 \r</w:instrText>
      </w:r>
      <w:r>
        <w:fldChar w:fldCharType="end"/>
      </w:r>
      <w:r>
        <w:t xml:space="preserve">. </w:t>
      </w:r>
      <w:r w:rsidR="00F9286A">
        <w:fldChar w:fldCharType="begin"/>
      </w:r>
      <w:r w:rsidR="00F9286A">
        <w:instrText xml:space="preserve"> REF _Ref510093085 \h </w:instrText>
      </w:r>
      <w:r w:rsidR="00F9286A">
        <w:fldChar w:fldCharType="separate"/>
      </w:r>
      <w:r w:rsidR="00F9286A">
        <w:t xml:space="preserve">Figure </w:t>
      </w:r>
      <w:r w:rsidR="00F9286A">
        <w:rPr>
          <w:noProof/>
        </w:rPr>
        <w:t>24</w:t>
      </w:r>
      <w:r w:rsidR="00F9286A">
        <w:fldChar w:fldCharType="end"/>
      </w:r>
      <w:r w:rsidR="00F9286A">
        <w:t xml:space="preserve"> </w:t>
      </w:r>
      <w:r>
        <w:t xml:space="preserve">shows the </w:t>
      </w:r>
      <w:r w:rsidR="00155439">
        <w:t xml:space="preserve">definitions </w:t>
      </w:r>
      <w:r w:rsidR="006B6DA9">
        <w:t xml:space="preserve">correlated with the </w:t>
      </w:r>
      <w:r w:rsidR="00155439">
        <w:t xml:space="preserve">different </w:t>
      </w:r>
      <w:r>
        <w:t>colors</w:t>
      </w:r>
      <w:r w:rsidR="00534F0F">
        <w:t xml:space="preserve"> available</w:t>
      </w:r>
      <w:r>
        <w:t>. The configurations can be reset to the default values at any time by clicking “Reset to Default”</w:t>
      </w:r>
      <w:r w:rsidR="00155439">
        <w:t xml:space="preserve"> in</w:t>
      </w:r>
      <w:r w:rsidR="006456F7">
        <w:t xml:space="preserve"> </w:t>
      </w:r>
      <w:r w:rsidR="00F9286A">
        <w:fldChar w:fldCharType="begin"/>
      </w:r>
      <w:r w:rsidR="00F9286A">
        <w:instrText xml:space="preserve"> REF _Ref510093085 \h </w:instrText>
      </w:r>
      <w:r w:rsidR="00F9286A">
        <w:fldChar w:fldCharType="separate"/>
      </w:r>
      <w:r w:rsidR="00F9286A">
        <w:t xml:space="preserve">Figure </w:t>
      </w:r>
      <w:r w:rsidR="00F9286A">
        <w:rPr>
          <w:noProof/>
        </w:rPr>
        <w:t>24</w:t>
      </w:r>
      <w:r w:rsidR="00F9286A">
        <w:fldChar w:fldCharType="end"/>
      </w:r>
      <w:r w:rsidR="00F9286A">
        <w:t>.</w:t>
      </w:r>
    </w:p>
    <w:p w14:paraId="2FF7A82C" w14:textId="28DC46E0" w:rsidR="00C03E88" w:rsidRDefault="00C03E88" w:rsidP="00C03E88">
      <w:pPr>
        <w:pStyle w:val="Heading3"/>
        <w:numPr>
          <w:ilvl w:val="2"/>
          <w:numId w:val="7"/>
        </w:numPr>
        <w:ind w:left="900"/>
      </w:pPr>
      <w:bookmarkStart w:id="308" w:name="_Ref510094063"/>
      <w:bookmarkStart w:id="309" w:name="_Ref510094079"/>
      <w:bookmarkStart w:id="310" w:name="_Ref510095176"/>
      <w:bookmarkStart w:id="311" w:name="_Toc510098669"/>
      <w:bookmarkStart w:id="312" w:name="_Toc510147680"/>
      <w:bookmarkStart w:id="313" w:name="_Toc512262051"/>
      <w:bookmarkStart w:id="314" w:name="_Toc512336754"/>
      <w:bookmarkStart w:id="315" w:name="_Toc43824962"/>
      <w:r>
        <w:t>Kuando Busy</w:t>
      </w:r>
      <w:r w:rsidR="00F9550C">
        <w:t>l</w:t>
      </w:r>
      <w:r>
        <w:t xml:space="preserve">ight™ </w:t>
      </w:r>
      <w:r w:rsidR="00155439">
        <w:t>Light</w:t>
      </w:r>
      <w:r>
        <w:t xml:space="preserve"> Configuration</w:t>
      </w:r>
      <w:bookmarkEnd w:id="308"/>
      <w:bookmarkEnd w:id="309"/>
      <w:bookmarkEnd w:id="310"/>
      <w:bookmarkEnd w:id="311"/>
      <w:bookmarkEnd w:id="312"/>
      <w:bookmarkEnd w:id="313"/>
      <w:bookmarkEnd w:id="314"/>
      <w:bookmarkEnd w:id="315"/>
    </w:p>
    <w:p w14:paraId="4AFB7E2B" w14:textId="4F07B65E" w:rsidR="00C03E88" w:rsidRDefault="00C03E88" w:rsidP="00C03E88">
      <w:pPr>
        <w:spacing w:after="240"/>
      </w:pPr>
      <w:r>
        <w:t>Managers can customize the color associated with each possible Agent status through the Light Configuration page in the Management Portal</w:t>
      </w:r>
      <w:r w:rsidR="00155439">
        <w:t xml:space="preserve"> as shown in</w:t>
      </w:r>
      <w:r w:rsidR="00FE3080">
        <w:t xml:space="preserve"> </w:t>
      </w:r>
      <w:r w:rsidR="00EE3C86">
        <w:fldChar w:fldCharType="begin"/>
      </w:r>
      <w:r w:rsidR="00EE3C86">
        <w:instrText>REF _Ref510093085</w:instrText>
      </w:r>
      <w:r w:rsidR="00EE3C86">
        <w:fldChar w:fldCharType="separate"/>
      </w:r>
      <w:r w:rsidR="00EE3C86">
        <w:t xml:space="preserve">Figure </w:t>
      </w:r>
      <w:r w:rsidR="00EE3C86">
        <w:rPr>
          <w:noProof/>
        </w:rPr>
        <w:t>24</w:t>
      </w:r>
      <w:r w:rsidR="00EE3C86">
        <w:fldChar w:fldCharType="end"/>
      </w:r>
      <w:r>
        <w:t xml:space="preserve">. </w:t>
      </w:r>
      <w:r w:rsidR="00BE11BF">
        <w:t xml:space="preserve">Soon after </w:t>
      </w:r>
      <w:r>
        <w:t xml:space="preserve">a </w:t>
      </w:r>
      <w:r w:rsidR="00534F0F">
        <w:t>M</w:t>
      </w:r>
      <w:r>
        <w:t>anager saves the form, the color is updated in real time and appears on the Agent’s Kuando Busy</w:t>
      </w:r>
      <w:r w:rsidR="00F9550C">
        <w:t>l</w:t>
      </w:r>
      <w:r>
        <w:t>ight™ a</w:t>
      </w:r>
      <w:r w:rsidR="00BE11BF">
        <w:t>s well as</w:t>
      </w:r>
      <w:r>
        <w:t xml:space="preserve"> in the Agent </w:t>
      </w:r>
      <w:r w:rsidR="004B1D15">
        <w:t>P</w:t>
      </w:r>
      <w:r>
        <w:t>ortal</w:t>
      </w:r>
      <w:r w:rsidR="00BE11BF">
        <w:t>,</w:t>
      </w:r>
      <w:r>
        <w:t xml:space="preserve"> as shown in</w:t>
      </w:r>
      <w:r w:rsidR="00D130C3">
        <w:t xml:space="preserve"> </w:t>
      </w:r>
      <w:r w:rsidR="00AB4775">
        <w:fldChar w:fldCharType="begin"/>
      </w:r>
      <w:r w:rsidR="00AB4775">
        <w:instrText>REF _Ref510093085</w:instrText>
      </w:r>
      <w:r w:rsidR="00AB4775">
        <w:fldChar w:fldCharType="separate"/>
      </w:r>
      <w:r w:rsidR="00AB4775" w:rsidRPr="008C342D">
        <w:t xml:space="preserve">Figure </w:t>
      </w:r>
      <w:r w:rsidR="00AB4775">
        <w:rPr>
          <w:noProof/>
        </w:rPr>
        <w:t>24</w:t>
      </w:r>
      <w:r w:rsidR="00AB4775">
        <w:fldChar w:fldCharType="end"/>
      </w:r>
      <w:r w:rsidR="00AB4775">
        <w:t xml:space="preserve"> </w:t>
      </w:r>
      <w:r w:rsidR="00D130C3">
        <w:t xml:space="preserve">and </w:t>
      </w:r>
      <w:r w:rsidR="00AB4775">
        <w:fldChar w:fldCharType="begin"/>
      </w:r>
      <w:r w:rsidR="00AB4775">
        <w:instrText>REF _Ref510093135</w:instrText>
      </w:r>
      <w:r w:rsidR="00AB4775">
        <w:fldChar w:fldCharType="separate"/>
      </w:r>
      <w:r w:rsidR="00AB4775" w:rsidRPr="008C342D">
        <w:t xml:space="preserve">Figure </w:t>
      </w:r>
      <w:r w:rsidR="00AB4775">
        <w:rPr>
          <w:noProof/>
        </w:rPr>
        <w:t>25</w:t>
      </w:r>
      <w:r w:rsidR="00AB4775">
        <w:fldChar w:fldCharType="end"/>
      </w:r>
      <w:r>
        <w:t>.</w:t>
      </w:r>
    </w:p>
    <w:p w14:paraId="6235AD1C" w14:textId="6DF1BAB3" w:rsidR="00D83544" w:rsidRDefault="03254C04" w:rsidP="009174FD">
      <w:pPr>
        <w:pStyle w:val="Figure"/>
      </w:pPr>
      <w:r>
        <w:rPr>
          <w:noProof/>
        </w:rPr>
        <w:lastRenderedPageBreak/>
        <w:drawing>
          <wp:inline distT="0" distB="0" distL="0" distR="0" wp14:anchorId="7D1F6637" wp14:editId="031FA554">
            <wp:extent cx="4572000" cy="2750820"/>
            <wp:effectExtent l="19050" t="19050" r="19050" b="11430"/>
            <wp:docPr id="1512708391" name="Picture 1274857506" descr="Figure 24 shows a screenshot of configuration page for the  Kuando BusyLight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506"/>
                    <pic:cNvPicPr/>
                  </pic:nvPicPr>
                  <pic:blipFill>
                    <a:blip r:embed="rId51">
                      <a:extLst>
                        <a:ext uri="{28A0092B-C50C-407E-A947-70E740481C1C}">
                          <a14:useLocalDpi xmlns:a14="http://schemas.microsoft.com/office/drawing/2010/main" val="0"/>
                        </a:ext>
                      </a:extLst>
                    </a:blip>
                    <a:stretch>
                      <a:fillRect/>
                    </a:stretch>
                  </pic:blipFill>
                  <pic:spPr>
                    <a:xfrm>
                      <a:off x="0" y="0"/>
                      <a:ext cx="4572000" cy="2750820"/>
                    </a:xfrm>
                    <a:prstGeom prst="rect">
                      <a:avLst/>
                    </a:prstGeom>
                    <a:ln>
                      <a:solidFill>
                        <a:schemeClr val="tx1"/>
                      </a:solidFill>
                    </a:ln>
                  </pic:spPr>
                </pic:pic>
              </a:graphicData>
            </a:graphic>
          </wp:inline>
        </w:drawing>
      </w:r>
    </w:p>
    <w:p w14:paraId="5D98F833" w14:textId="4D6C48BF" w:rsidR="00C03E88" w:rsidRDefault="005418B2" w:rsidP="005418B2">
      <w:pPr>
        <w:pStyle w:val="FigureCaption"/>
      </w:pPr>
      <w:bookmarkStart w:id="316" w:name="_Ref510093085"/>
      <w:bookmarkStart w:id="317" w:name="_Toc510098627"/>
      <w:bookmarkStart w:id="318" w:name="_Toc510147810"/>
      <w:bookmarkStart w:id="319" w:name="_Toc512262008"/>
      <w:bookmarkStart w:id="320" w:name="_Toc512336711"/>
      <w:bookmarkStart w:id="321" w:name="_Toc43826699"/>
      <w:r>
        <w:t xml:space="preserve">Figure </w:t>
      </w:r>
      <w:fldSimple w:instr=" SEQ Figure \* ARABIC ">
        <w:r w:rsidR="00A5593D">
          <w:rPr>
            <w:noProof/>
          </w:rPr>
          <w:t>24</w:t>
        </w:r>
      </w:fldSimple>
      <w:bookmarkEnd w:id="316"/>
      <w:r w:rsidR="00F9550C" w:rsidRPr="008C342D">
        <w:t>.</w:t>
      </w:r>
      <w:r w:rsidR="00F9550C">
        <w:t xml:space="preserve"> Screenshot of Kuando Busyl</w:t>
      </w:r>
      <w:r w:rsidR="00C03E88">
        <w:t xml:space="preserve">ight™ </w:t>
      </w:r>
      <w:r w:rsidR="004C61C6">
        <w:t xml:space="preserve">Light </w:t>
      </w:r>
      <w:r w:rsidR="00C03E88">
        <w:t>Configuration Page</w:t>
      </w:r>
      <w:bookmarkEnd w:id="317"/>
      <w:bookmarkEnd w:id="318"/>
      <w:bookmarkEnd w:id="319"/>
      <w:bookmarkEnd w:id="320"/>
      <w:bookmarkEnd w:id="321"/>
    </w:p>
    <w:p w14:paraId="5076A07B" w14:textId="388D6D8F" w:rsidR="00C03E88" w:rsidRDefault="00F9286A" w:rsidP="00754587">
      <w:pPr>
        <w:spacing w:after="240"/>
      </w:pPr>
      <w:r>
        <w:fldChar w:fldCharType="begin"/>
      </w:r>
      <w:r>
        <w:instrText xml:space="preserve"> REF _Ref510093135 \h </w:instrText>
      </w:r>
      <w:r>
        <w:fldChar w:fldCharType="separate"/>
      </w:r>
      <w:r>
        <w:t xml:space="preserve">Figure </w:t>
      </w:r>
      <w:r>
        <w:rPr>
          <w:noProof/>
        </w:rPr>
        <w:t>25</w:t>
      </w:r>
      <w:r>
        <w:fldChar w:fldCharType="end"/>
      </w:r>
      <w:r w:rsidR="00D06791">
        <w:t xml:space="preserve"> </w:t>
      </w:r>
      <w:r w:rsidR="00534F0F">
        <w:t xml:space="preserve">shows </w:t>
      </w:r>
      <w:r w:rsidR="00910C11">
        <w:t>the default color scheme</w:t>
      </w:r>
      <w:r w:rsidR="002B3113">
        <w:t xml:space="preserve">, which is </w:t>
      </w:r>
      <w:r w:rsidR="008C04D7">
        <w:t xml:space="preserve">Section </w:t>
      </w:r>
      <w:r w:rsidR="002B3113">
        <w:t>508 compliant</w:t>
      </w:r>
      <w:r w:rsidR="00C03E88">
        <w:t>. Using the “Reset to Default” button, the status and color selections will revert to the default settings.</w:t>
      </w:r>
    </w:p>
    <w:p w14:paraId="1E1F66CF" w14:textId="7BE3E0E0" w:rsidR="00324EBD" w:rsidRDefault="201E8E3D" w:rsidP="009174FD">
      <w:pPr>
        <w:pStyle w:val="Figure"/>
      </w:pPr>
      <w:r>
        <w:rPr>
          <w:noProof/>
        </w:rPr>
        <w:drawing>
          <wp:inline distT="0" distB="0" distL="0" distR="0" wp14:anchorId="324DDB54" wp14:editId="2460FFEB">
            <wp:extent cx="6016653" cy="2485252"/>
            <wp:effectExtent l="19050" t="19050" r="22225" b="10795"/>
            <wp:docPr id="1260575068" name="Picture 1563308757" descr="Figure 25 presents a screenshot of the Kuando Busylight Default Color Schem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308757"/>
                    <pic:cNvPicPr/>
                  </pic:nvPicPr>
                  <pic:blipFill>
                    <a:blip r:embed="rId52">
                      <a:extLst>
                        <a:ext uri="{28A0092B-C50C-407E-A947-70E740481C1C}">
                          <a14:useLocalDpi xmlns:a14="http://schemas.microsoft.com/office/drawing/2010/main" val="0"/>
                        </a:ext>
                      </a:extLst>
                    </a:blip>
                    <a:stretch>
                      <a:fillRect/>
                    </a:stretch>
                  </pic:blipFill>
                  <pic:spPr>
                    <a:xfrm>
                      <a:off x="0" y="0"/>
                      <a:ext cx="6048110" cy="2498246"/>
                    </a:xfrm>
                    <a:prstGeom prst="rect">
                      <a:avLst/>
                    </a:prstGeom>
                    <a:ln>
                      <a:solidFill>
                        <a:schemeClr val="tx1"/>
                      </a:solidFill>
                    </a:ln>
                  </pic:spPr>
                </pic:pic>
              </a:graphicData>
            </a:graphic>
          </wp:inline>
        </w:drawing>
      </w:r>
    </w:p>
    <w:p w14:paraId="3D37D9EB" w14:textId="6E9485F8" w:rsidR="00C03E88" w:rsidRDefault="005418B2" w:rsidP="005418B2">
      <w:pPr>
        <w:pStyle w:val="FigureCaption"/>
      </w:pPr>
      <w:bookmarkStart w:id="322" w:name="_Ref510093135"/>
      <w:bookmarkStart w:id="323" w:name="_Toc510098628"/>
      <w:bookmarkStart w:id="324" w:name="_Toc510147811"/>
      <w:bookmarkStart w:id="325" w:name="_Toc512262009"/>
      <w:bookmarkStart w:id="326" w:name="_Toc512336712"/>
      <w:bookmarkStart w:id="327" w:name="_Toc43826700"/>
      <w:r>
        <w:t xml:space="preserve">Figure </w:t>
      </w:r>
      <w:fldSimple w:instr=" SEQ Figure \* ARABIC ">
        <w:r w:rsidR="00A5593D">
          <w:rPr>
            <w:noProof/>
          </w:rPr>
          <w:t>25</w:t>
        </w:r>
      </w:fldSimple>
      <w:bookmarkEnd w:id="322"/>
      <w:r w:rsidR="00C03E88">
        <w:t xml:space="preserve">. </w:t>
      </w:r>
      <w:r w:rsidR="00F9550C">
        <w:rPr>
          <w:noProof/>
        </w:rPr>
        <w:t>Screenshot of Kuando Busyl</w:t>
      </w:r>
      <w:r w:rsidR="00C03E88">
        <w:rPr>
          <w:noProof/>
        </w:rPr>
        <w:t>ight™ Default Color Scheme</w:t>
      </w:r>
      <w:bookmarkEnd w:id="323"/>
      <w:bookmarkEnd w:id="324"/>
      <w:bookmarkEnd w:id="325"/>
      <w:bookmarkEnd w:id="326"/>
      <w:bookmarkEnd w:id="327"/>
    </w:p>
    <w:p w14:paraId="22AFE6D0" w14:textId="24F92869" w:rsidR="00C03E88" w:rsidRPr="00FF3325" w:rsidRDefault="00C03E88" w:rsidP="00C03E88">
      <w:pPr>
        <w:pStyle w:val="Heading3"/>
        <w:numPr>
          <w:ilvl w:val="2"/>
          <w:numId w:val="7"/>
        </w:numPr>
        <w:ind w:left="990"/>
      </w:pPr>
      <w:bookmarkStart w:id="328" w:name="_Toc510098670"/>
      <w:bookmarkStart w:id="329" w:name="_Toc510147681"/>
      <w:bookmarkStart w:id="330" w:name="_Toc512262052"/>
      <w:bookmarkStart w:id="331" w:name="_Toc512336755"/>
      <w:bookmarkStart w:id="332" w:name="_Toc43824963"/>
      <w:r>
        <w:t>Lightserver</w:t>
      </w:r>
      <w:bookmarkEnd w:id="328"/>
      <w:bookmarkEnd w:id="329"/>
      <w:bookmarkEnd w:id="330"/>
      <w:bookmarkEnd w:id="331"/>
      <w:bookmarkEnd w:id="332"/>
    </w:p>
    <w:p w14:paraId="51367641" w14:textId="5171034A" w:rsidR="00C03E88" w:rsidRDefault="00C62602" w:rsidP="00C03E88">
      <w:r>
        <w:t xml:space="preserve">Lightserver is a standalone </w:t>
      </w:r>
      <w:r w:rsidR="005559C2">
        <w:t xml:space="preserve">Electron </w:t>
      </w:r>
      <w:r>
        <w:t xml:space="preserve">application that must execute on the </w:t>
      </w:r>
      <w:r w:rsidR="005418B2">
        <w:t xml:space="preserve">Agent’s </w:t>
      </w:r>
      <w:r>
        <w:t xml:space="preserve">desktop computer. </w:t>
      </w:r>
      <w:r w:rsidR="00777ACA">
        <w:t xml:space="preserve">(A Kuando Busylight™ device must be connected to a USB port on the same computer before starting the Electron application.) </w:t>
      </w:r>
      <w:r w:rsidR="00C03E88">
        <w:t xml:space="preserve">The Lightserver program is a graphical user interface (GUI) </w:t>
      </w:r>
      <w:r w:rsidR="00F9550C">
        <w:t>for integrating the Kuando Busyl</w:t>
      </w:r>
      <w:r w:rsidR="00C03E88">
        <w:t xml:space="preserve">ight™ with the ACE Direct platform. It provides a RESTful interface via localhost only to the Agent </w:t>
      </w:r>
      <w:r w:rsidR="004B1D15">
        <w:t>P</w:t>
      </w:r>
      <w:r w:rsidR="00C03E88">
        <w:t xml:space="preserve">ortal. When the Agent status changes, the Agent </w:t>
      </w:r>
      <w:r w:rsidR="004B1D15">
        <w:t>P</w:t>
      </w:r>
      <w:r w:rsidR="00C03E88">
        <w:t>ortal makes RESTful calls to the Lightserver</w:t>
      </w:r>
      <w:r w:rsidR="00777ACA">
        <w:t xml:space="preserve"> program</w:t>
      </w:r>
      <w:r w:rsidR="00C03E88">
        <w:t>.</w:t>
      </w:r>
    </w:p>
    <w:p w14:paraId="31637A66" w14:textId="4BDF6FCB" w:rsidR="00C03E88" w:rsidRDefault="004B0872" w:rsidP="00C03E88">
      <w:pPr>
        <w:spacing w:after="240"/>
      </w:pPr>
      <w:r>
        <w:lastRenderedPageBreak/>
        <w:t>The ACE Direct P</w:t>
      </w:r>
      <w:r w:rsidR="00C03E88">
        <w:t>ortal makes the initial connection to Lightserver</w:t>
      </w:r>
      <w:r w:rsidR="00F44F76">
        <w:t xml:space="preserve"> when</w:t>
      </w:r>
      <w:r w:rsidR="00C03E88">
        <w:t xml:space="preserve"> the Agent navigates to the ACE Direct Agent </w:t>
      </w:r>
      <w:r w:rsidR="004B1D15">
        <w:t>P</w:t>
      </w:r>
      <w:r w:rsidR="00C03E88">
        <w:t xml:space="preserve">ortal. This connection enables all requests from the ACE Direct Agent </w:t>
      </w:r>
      <w:r w:rsidR="004B1D15">
        <w:t>P</w:t>
      </w:r>
      <w:r w:rsidR="00C03E88">
        <w:t>ortal to Lightserver</w:t>
      </w:r>
      <w:r w:rsidR="00BE11BF">
        <w:t>,</w:t>
      </w:r>
      <w:r w:rsidR="001012C6">
        <w:t xml:space="preserve"> as shown in</w:t>
      </w:r>
      <w:r w:rsidR="00F9286A">
        <w:t xml:space="preserve"> </w:t>
      </w:r>
      <w:r w:rsidR="00F9286A">
        <w:fldChar w:fldCharType="begin"/>
      </w:r>
      <w:r w:rsidR="00F9286A">
        <w:instrText xml:space="preserve"> REF _Ref510129695 \h </w:instrText>
      </w:r>
      <w:r w:rsidR="00F9286A">
        <w:fldChar w:fldCharType="separate"/>
      </w:r>
      <w:r w:rsidR="00F9286A">
        <w:t xml:space="preserve">Figure </w:t>
      </w:r>
      <w:r w:rsidR="00F9286A">
        <w:rPr>
          <w:noProof/>
        </w:rPr>
        <w:t>26</w:t>
      </w:r>
      <w:r w:rsidR="00F9286A">
        <w:fldChar w:fldCharType="end"/>
      </w:r>
      <w:r w:rsidR="004C61C6">
        <w:t>.</w:t>
      </w:r>
      <w:r w:rsidR="00C03E88" w:rsidRPr="0099091C">
        <w:fldChar w:fldCharType="begin"/>
      </w:r>
      <w:r w:rsidR="00C03E88">
        <w:instrText xml:space="preserve"> REF _Ref494919004 </w:instrText>
      </w:r>
      <w:r w:rsidR="00C03E88" w:rsidRPr="0099091C">
        <w:fldChar w:fldCharType="end"/>
      </w:r>
    </w:p>
    <w:p w14:paraId="505B6C47" w14:textId="5A7FD7F5" w:rsidR="00C03E88" w:rsidRDefault="006514D6" w:rsidP="00C03E88">
      <w:pPr>
        <w:pStyle w:val="Figure"/>
      </w:pPr>
      <w:r w:rsidRPr="006514D6">
        <w:t xml:space="preserve"> </w:t>
      </w:r>
      <w:r w:rsidR="5510A094">
        <w:rPr>
          <w:noProof/>
        </w:rPr>
        <w:drawing>
          <wp:inline distT="0" distB="0" distL="0" distR="0" wp14:anchorId="20401A66" wp14:editId="560F40C9">
            <wp:extent cx="2107096" cy="2503207"/>
            <wp:effectExtent l="0" t="0" r="7620" b="0"/>
            <wp:docPr id="2002278050" name="Picture 3" descr="Figure 26 presents a screenshot of the Lightserver GUI as described in the text immediately before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07096" cy="2503207"/>
                    </a:xfrm>
                    <a:prstGeom prst="rect">
                      <a:avLst/>
                    </a:prstGeom>
                  </pic:spPr>
                </pic:pic>
              </a:graphicData>
            </a:graphic>
          </wp:inline>
        </w:drawing>
      </w:r>
    </w:p>
    <w:p w14:paraId="5E55B5BC" w14:textId="4A528984" w:rsidR="00C03E88" w:rsidRDefault="005418B2" w:rsidP="005418B2">
      <w:pPr>
        <w:pStyle w:val="FigureCaption"/>
      </w:pPr>
      <w:bookmarkStart w:id="333" w:name="_Ref510129695"/>
      <w:bookmarkStart w:id="334" w:name="_Ref510092649"/>
      <w:bookmarkStart w:id="335" w:name="_Ref510092655"/>
      <w:bookmarkStart w:id="336" w:name="_Toc510098629"/>
      <w:bookmarkStart w:id="337" w:name="_Toc510147812"/>
      <w:bookmarkStart w:id="338" w:name="_Toc512262010"/>
      <w:bookmarkStart w:id="339" w:name="_Toc512336713"/>
      <w:bookmarkStart w:id="340" w:name="_Toc43826701"/>
      <w:r>
        <w:t xml:space="preserve">Figure </w:t>
      </w:r>
      <w:fldSimple w:instr=" SEQ Figure \* ARABIC ">
        <w:r w:rsidR="00A5593D">
          <w:rPr>
            <w:noProof/>
          </w:rPr>
          <w:t>26</w:t>
        </w:r>
      </w:fldSimple>
      <w:bookmarkEnd w:id="333"/>
      <w:r w:rsidR="00C03E88" w:rsidRPr="008C342D">
        <w:t>. Lightserver GUI</w:t>
      </w:r>
      <w:bookmarkEnd w:id="334"/>
      <w:bookmarkEnd w:id="335"/>
      <w:bookmarkEnd w:id="336"/>
      <w:bookmarkEnd w:id="337"/>
      <w:bookmarkEnd w:id="338"/>
      <w:bookmarkEnd w:id="339"/>
      <w:bookmarkEnd w:id="340"/>
    </w:p>
    <w:p w14:paraId="74C064C0" w14:textId="55DD74B9" w:rsidR="00C03E88" w:rsidRDefault="00C03E88" w:rsidP="00C03E88">
      <w:r>
        <w:t>At startup, the Lightserver GUI atte</w:t>
      </w:r>
      <w:r w:rsidR="00F9550C">
        <w:t>mpts to detect a connected Busyl</w:t>
      </w:r>
      <w:r>
        <w:t>ight™ device, perform a self-test, and start its server. At this point, an ACE Direct Agent may connect to th</w:t>
      </w:r>
      <w:r w:rsidR="00F9550C">
        <w:t>e Kuando Busyl</w:t>
      </w:r>
      <w:r>
        <w:t xml:space="preserve">ight™ device from the ACE Direct Agent </w:t>
      </w:r>
      <w:r w:rsidR="004B1D15">
        <w:t>P</w:t>
      </w:r>
      <w:r>
        <w:t>ortal. The Lightserver GUI has the data elements shown in</w:t>
      </w:r>
      <w:r w:rsidR="00F9286A">
        <w:t xml:space="preserve"> </w:t>
      </w:r>
      <w:r w:rsidR="00F9286A">
        <w:fldChar w:fldCharType="begin"/>
      </w:r>
      <w:r w:rsidR="00F9286A">
        <w:instrText xml:space="preserve"> REF _Ref510129748 \h </w:instrText>
      </w:r>
      <w:r w:rsidR="00F9286A">
        <w:fldChar w:fldCharType="separate"/>
      </w:r>
      <w:r w:rsidR="00F9286A" w:rsidRPr="00253340">
        <w:t xml:space="preserve">Table </w:t>
      </w:r>
      <w:r w:rsidR="00F9286A" w:rsidRPr="00253340">
        <w:rPr>
          <w:noProof/>
        </w:rPr>
        <w:t>6</w:t>
      </w:r>
      <w:r w:rsidR="00F9286A">
        <w:fldChar w:fldCharType="end"/>
      </w:r>
      <w:r>
        <w:t>.</w:t>
      </w:r>
    </w:p>
    <w:p w14:paraId="13E62139" w14:textId="5C9AAE5E" w:rsidR="00C03E88" w:rsidRPr="00253340" w:rsidRDefault="00C03E88" w:rsidP="008C04D7">
      <w:pPr>
        <w:pStyle w:val="TableCaption"/>
        <w:spacing w:before="360"/>
      </w:pPr>
      <w:bookmarkStart w:id="341" w:name="_Ref510129748"/>
      <w:bookmarkStart w:id="342" w:name="_Toc510098608"/>
      <w:bookmarkStart w:id="343" w:name="_Toc510147839"/>
      <w:bookmarkStart w:id="344" w:name="_Toc512261989"/>
      <w:bookmarkStart w:id="345" w:name="_Toc512336692"/>
      <w:bookmarkStart w:id="346" w:name="_Toc43825053"/>
      <w:r w:rsidRPr="00253340">
        <w:t xml:space="preserve">Table </w:t>
      </w:r>
      <w:fldSimple w:instr=" SEQ Table \* ARABIC ">
        <w:r w:rsidR="009A2F40" w:rsidRPr="00253340">
          <w:rPr>
            <w:noProof/>
          </w:rPr>
          <w:t>6</w:t>
        </w:r>
      </w:fldSimple>
      <w:bookmarkEnd w:id="341"/>
      <w:r w:rsidRPr="00253340">
        <w:t>. Lightserver GUI Data Elements</w:t>
      </w:r>
      <w:bookmarkEnd w:id="342"/>
      <w:bookmarkEnd w:id="343"/>
      <w:bookmarkEnd w:id="344"/>
      <w:bookmarkEnd w:id="345"/>
      <w:bookmarkEnd w:id="346"/>
    </w:p>
    <w:tbl>
      <w:tblPr>
        <w:tblStyle w:val="ListTable3-Accent1"/>
        <w:tblW w:w="8815"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Caption w:val="Table 6:  Lightserver GUI Data Elements"/>
        <w:tblDescription w:val="This two-column table presents the Lightserver GUI data elements and their respective descriptions."/>
      </w:tblPr>
      <w:tblGrid>
        <w:gridCol w:w="1885"/>
        <w:gridCol w:w="6930"/>
      </w:tblGrid>
      <w:tr w:rsidR="00C03E88" w:rsidRPr="00253340" w14:paraId="11F8C130" w14:textId="77777777" w:rsidTr="009174FD">
        <w:trPr>
          <w:cnfStyle w:val="100000000000" w:firstRow="1" w:lastRow="0" w:firstColumn="0" w:lastColumn="0" w:oddVBand="0" w:evenVBand="0" w:oddHBand="0" w:evenHBand="0" w:firstRowFirstColumn="0" w:firstRowLastColumn="0" w:lastRowFirstColumn="0" w:lastRowLastColumn="0"/>
          <w:trHeight w:val="432"/>
          <w:tblHeader/>
          <w:jc w:val="center"/>
        </w:trPr>
        <w:tc>
          <w:tcPr>
            <w:cnfStyle w:val="001000000100" w:firstRow="0" w:lastRow="0" w:firstColumn="1" w:lastColumn="0" w:oddVBand="0" w:evenVBand="0" w:oddHBand="0" w:evenHBand="0" w:firstRowFirstColumn="1" w:firstRowLastColumn="0" w:lastRowFirstColumn="0" w:lastRowLastColumn="0"/>
            <w:tcW w:w="1885" w:type="dxa"/>
            <w:tcBorders>
              <w:bottom w:val="none" w:sz="0" w:space="0" w:color="auto"/>
              <w:right w:val="none" w:sz="0" w:space="0" w:color="auto"/>
            </w:tcBorders>
            <w:shd w:val="clear" w:color="auto" w:fill="C6D9F1" w:themeFill="text2" w:themeFillTint="33"/>
            <w:vAlign w:val="center"/>
          </w:tcPr>
          <w:p w14:paraId="7E954AC4" w14:textId="77777777" w:rsidR="00C03E88" w:rsidRPr="00253340" w:rsidRDefault="00C03E88" w:rsidP="008766D3">
            <w:pPr>
              <w:pStyle w:val="TableColumnHeading"/>
              <w:rPr>
                <w:b/>
                <w:bCs w:val="0"/>
                <w:color w:val="auto"/>
              </w:rPr>
            </w:pPr>
            <w:r w:rsidRPr="00253340">
              <w:rPr>
                <w:b/>
                <w:bCs w:val="0"/>
                <w:color w:val="auto"/>
              </w:rPr>
              <w:t>Data Element</w:t>
            </w:r>
          </w:p>
        </w:tc>
        <w:tc>
          <w:tcPr>
            <w:tcW w:w="6930" w:type="dxa"/>
            <w:shd w:val="clear" w:color="auto" w:fill="C6D9F1" w:themeFill="text2" w:themeFillTint="33"/>
            <w:vAlign w:val="center"/>
          </w:tcPr>
          <w:p w14:paraId="406230D9" w14:textId="77777777" w:rsidR="00C03E88" w:rsidRPr="00253340" w:rsidRDefault="00C03E88" w:rsidP="008766D3">
            <w:pPr>
              <w:pStyle w:val="TableColumnHeading"/>
              <w:cnfStyle w:val="100000000000" w:firstRow="1" w:lastRow="0" w:firstColumn="0" w:lastColumn="0" w:oddVBand="0" w:evenVBand="0" w:oddHBand="0" w:evenHBand="0" w:firstRowFirstColumn="0" w:firstRowLastColumn="0" w:lastRowFirstColumn="0" w:lastRowLastColumn="0"/>
              <w:rPr>
                <w:b/>
                <w:bCs w:val="0"/>
                <w:color w:val="auto"/>
              </w:rPr>
            </w:pPr>
            <w:r w:rsidRPr="00253340">
              <w:rPr>
                <w:b/>
                <w:bCs w:val="0"/>
                <w:color w:val="auto"/>
              </w:rPr>
              <w:t>Description</w:t>
            </w:r>
          </w:p>
        </w:tc>
      </w:tr>
      <w:tr w:rsidR="00C03E88" w:rsidRPr="00253340" w14:paraId="279B4077" w14:textId="77777777" w:rsidTr="009174F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85" w:type="dxa"/>
            <w:tcBorders>
              <w:top w:val="none" w:sz="0" w:space="0" w:color="auto"/>
              <w:bottom w:val="none" w:sz="0" w:space="0" w:color="auto"/>
              <w:right w:val="none" w:sz="0" w:space="0" w:color="auto"/>
            </w:tcBorders>
          </w:tcPr>
          <w:p w14:paraId="0F180570" w14:textId="77777777" w:rsidR="00C03E88" w:rsidRPr="00253340" w:rsidRDefault="00C03E88" w:rsidP="00C03E88">
            <w:pPr>
              <w:pStyle w:val="TableText"/>
            </w:pPr>
            <w:r w:rsidRPr="00253340">
              <w:t>Status</w:t>
            </w:r>
          </w:p>
        </w:tc>
        <w:tc>
          <w:tcPr>
            <w:tcW w:w="6930" w:type="dxa"/>
            <w:tcBorders>
              <w:top w:val="none" w:sz="0" w:space="0" w:color="auto"/>
              <w:bottom w:val="none" w:sz="0" w:space="0" w:color="auto"/>
            </w:tcBorders>
          </w:tcPr>
          <w:p w14:paraId="2795599A" w14:textId="474D04BA" w:rsidR="00C03E88" w:rsidRPr="00253340" w:rsidRDefault="00C03E88" w:rsidP="00C03E88">
            <w:pPr>
              <w:pStyle w:val="TableText"/>
              <w:cnfStyle w:val="000000100000" w:firstRow="0" w:lastRow="0" w:firstColumn="0" w:lastColumn="0" w:oddVBand="0" w:evenVBand="0" w:oddHBand="1" w:evenHBand="0" w:firstRowFirstColumn="0" w:firstRowLastColumn="0" w:lastRowFirstColumn="0" w:lastRowLastColumn="0"/>
            </w:pPr>
            <w:r w:rsidRPr="00253340">
              <w:t>The current stat</w:t>
            </w:r>
            <w:r w:rsidR="003F42C2" w:rsidRPr="00253340">
              <w:t>e</w:t>
            </w:r>
            <w:r w:rsidRPr="00253340">
              <w:t xml:space="preserve"> of the Lightserver program (e.g., Running, Stopped, …)</w:t>
            </w:r>
          </w:p>
        </w:tc>
      </w:tr>
      <w:tr w:rsidR="00C03E88" w:rsidRPr="00253340" w14:paraId="79CFDB3D" w14:textId="77777777" w:rsidTr="009174FD">
        <w:trPr>
          <w:trHeight w:val="288"/>
          <w:jc w:val="center"/>
        </w:trPr>
        <w:tc>
          <w:tcPr>
            <w:cnfStyle w:val="001000000000" w:firstRow="0" w:lastRow="0" w:firstColumn="1" w:lastColumn="0" w:oddVBand="0" w:evenVBand="0" w:oddHBand="0" w:evenHBand="0" w:firstRowFirstColumn="0" w:firstRowLastColumn="0" w:lastRowFirstColumn="0" w:lastRowLastColumn="0"/>
            <w:tcW w:w="1885" w:type="dxa"/>
            <w:tcBorders>
              <w:right w:val="none" w:sz="0" w:space="0" w:color="auto"/>
            </w:tcBorders>
          </w:tcPr>
          <w:p w14:paraId="0A04CEB4" w14:textId="77777777" w:rsidR="00C03E88" w:rsidRPr="00253340" w:rsidRDefault="00C03E88" w:rsidP="00C03E88">
            <w:pPr>
              <w:pStyle w:val="TableText"/>
            </w:pPr>
            <w:r w:rsidRPr="00253340">
              <w:t>Agent Status</w:t>
            </w:r>
          </w:p>
        </w:tc>
        <w:tc>
          <w:tcPr>
            <w:tcW w:w="6930" w:type="dxa"/>
          </w:tcPr>
          <w:p w14:paraId="757A8F14" w14:textId="77777777" w:rsidR="00C03E88" w:rsidRPr="00253340" w:rsidRDefault="00C03E88" w:rsidP="00C03E88">
            <w:pPr>
              <w:pStyle w:val="TableText"/>
              <w:cnfStyle w:val="000000000000" w:firstRow="0" w:lastRow="0" w:firstColumn="0" w:lastColumn="0" w:oddVBand="0" w:evenVBand="0" w:oddHBand="0" w:evenHBand="0" w:firstRowFirstColumn="0" w:firstRowLastColumn="0" w:lastRowFirstColumn="0" w:lastRowLastColumn="0"/>
            </w:pPr>
            <w:r w:rsidRPr="00253340">
              <w:t>The status of the connected Agent (e.g., ready, away, in call, …)</w:t>
            </w:r>
          </w:p>
        </w:tc>
      </w:tr>
      <w:tr w:rsidR="00C03E88" w:rsidRPr="00253340" w14:paraId="1572E2DA" w14:textId="77777777" w:rsidTr="009174F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85" w:type="dxa"/>
            <w:tcBorders>
              <w:top w:val="none" w:sz="0" w:space="0" w:color="auto"/>
              <w:bottom w:val="none" w:sz="0" w:space="0" w:color="auto"/>
              <w:right w:val="none" w:sz="0" w:space="0" w:color="auto"/>
            </w:tcBorders>
          </w:tcPr>
          <w:p w14:paraId="361A9F6F" w14:textId="77777777" w:rsidR="00C03E88" w:rsidRPr="00253340" w:rsidRDefault="00C03E88" w:rsidP="00C03E88">
            <w:pPr>
              <w:pStyle w:val="TableText"/>
            </w:pPr>
            <w:r w:rsidRPr="00253340">
              <w:t>Vendor</w:t>
            </w:r>
          </w:p>
        </w:tc>
        <w:tc>
          <w:tcPr>
            <w:tcW w:w="6930" w:type="dxa"/>
            <w:tcBorders>
              <w:top w:val="none" w:sz="0" w:space="0" w:color="auto"/>
              <w:bottom w:val="none" w:sz="0" w:space="0" w:color="auto"/>
            </w:tcBorders>
          </w:tcPr>
          <w:p w14:paraId="36632AEF" w14:textId="77777777" w:rsidR="00C03E88" w:rsidRPr="00253340" w:rsidRDefault="00C03E88" w:rsidP="00C03E88">
            <w:pPr>
              <w:pStyle w:val="TableText"/>
              <w:cnfStyle w:val="000000100000" w:firstRow="0" w:lastRow="0" w:firstColumn="0" w:lastColumn="0" w:oddVBand="0" w:evenVBand="0" w:oddHBand="1" w:evenHBand="0" w:firstRowFirstColumn="0" w:firstRowLastColumn="0" w:lastRowFirstColumn="0" w:lastRowLastColumn="0"/>
            </w:pPr>
            <w:r w:rsidRPr="00253340">
              <w:t>The vendor of the light device; currently only PLENOM is supported</w:t>
            </w:r>
          </w:p>
        </w:tc>
      </w:tr>
      <w:tr w:rsidR="00C03E88" w14:paraId="347BC499" w14:textId="77777777" w:rsidTr="009174FD">
        <w:trPr>
          <w:trHeight w:val="288"/>
          <w:jc w:val="center"/>
        </w:trPr>
        <w:tc>
          <w:tcPr>
            <w:cnfStyle w:val="001000000000" w:firstRow="0" w:lastRow="0" w:firstColumn="1" w:lastColumn="0" w:oddVBand="0" w:evenVBand="0" w:oddHBand="0" w:evenHBand="0" w:firstRowFirstColumn="0" w:firstRowLastColumn="0" w:lastRowFirstColumn="0" w:lastRowLastColumn="0"/>
            <w:tcW w:w="1885" w:type="dxa"/>
            <w:tcBorders>
              <w:right w:val="none" w:sz="0" w:space="0" w:color="auto"/>
            </w:tcBorders>
          </w:tcPr>
          <w:p w14:paraId="4F9598F6" w14:textId="77777777" w:rsidR="00C03E88" w:rsidRPr="00253340" w:rsidRDefault="00C03E88" w:rsidP="00C03E88">
            <w:pPr>
              <w:pStyle w:val="TableText"/>
            </w:pPr>
            <w:r w:rsidRPr="00253340">
              <w:t>Test</w:t>
            </w:r>
          </w:p>
        </w:tc>
        <w:tc>
          <w:tcPr>
            <w:tcW w:w="6930" w:type="dxa"/>
          </w:tcPr>
          <w:p w14:paraId="3919F93F" w14:textId="4221D519" w:rsidR="00C03E88" w:rsidRDefault="00C03E88" w:rsidP="00C03E88">
            <w:pPr>
              <w:pStyle w:val="TableText"/>
              <w:cnfStyle w:val="000000000000" w:firstRow="0" w:lastRow="0" w:firstColumn="0" w:lastColumn="0" w:oddVBand="0" w:evenVBand="0" w:oddHBand="0" w:evenHBand="0" w:firstRowFirstColumn="0" w:firstRowLastColumn="0" w:lastRowFirstColumn="0" w:lastRowLastColumn="0"/>
            </w:pPr>
            <w:r w:rsidRPr="00253340">
              <w:t xml:space="preserve">Perform a </w:t>
            </w:r>
            <w:r w:rsidR="00F9550C" w:rsidRPr="00253340">
              <w:t>self-test of the connected Busyl</w:t>
            </w:r>
            <w:r w:rsidRPr="00253340">
              <w:t>ight™ device</w:t>
            </w:r>
          </w:p>
        </w:tc>
      </w:tr>
    </w:tbl>
    <w:p w14:paraId="34AC5F29" w14:textId="77777777" w:rsidR="00D065AD" w:rsidRDefault="00D065AD" w:rsidP="009174FD">
      <w:pPr>
        <w:pStyle w:val="LineSpacer"/>
      </w:pPr>
      <w:bookmarkStart w:id="347" w:name="_Toc513026452"/>
      <w:bookmarkStart w:id="348" w:name="_Toc510098671"/>
      <w:bookmarkStart w:id="349" w:name="_Ref510127100"/>
      <w:bookmarkStart w:id="350" w:name="_Toc510147682"/>
      <w:bookmarkStart w:id="351" w:name="_Toc512262053"/>
      <w:bookmarkStart w:id="352" w:name="_Toc512336756"/>
      <w:bookmarkEnd w:id="347"/>
    </w:p>
    <w:p w14:paraId="728B9E94" w14:textId="1F485332" w:rsidR="005826DB" w:rsidRDefault="00427B87" w:rsidP="000940B2">
      <w:pPr>
        <w:pStyle w:val="Heading2"/>
      </w:pPr>
      <w:bookmarkStart w:id="353" w:name="_Toc43824964"/>
      <w:r>
        <w:t xml:space="preserve">Consumer </w:t>
      </w:r>
      <w:bookmarkEnd w:id="294"/>
      <w:bookmarkEnd w:id="348"/>
      <w:bookmarkEnd w:id="349"/>
      <w:bookmarkEnd w:id="350"/>
      <w:r w:rsidR="00201466">
        <w:t>Help Center</w:t>
      </w:r>
      <w:bookmarkEnd w:id="351"/>
      <w:bookmarkEnd w:id="352"/>
      <w:bookmarkEnd w:id="353"/>
    </w:p>
    <w:p w14:paraId="728B9E95" w14:textId="3CFED7E5" w:rsidR="005826DB" w:rsidRDefault="00B43ED7">
      <w:r>
        <w:t>The</w:t>
      </w:r>
      <w:r w:rsidR="00427B87">
        <w:t xml:space="preserve"> design of the </w:t>
      </w:r>
      <w:r w:rsidR="00201466">
        <w:t xml:space="preserve">Consumer Help Center, also known as </w:t>
      </w:r>
      <w:r w:rsidR="00EA7ECC">
        <w:t xml:space="preserve">the </w:t>
      </w:r>
      <w:r w:rsidR="001322AA">
        <w:t>C</w:t>
      </w:r>
      <w:r w:rsidR="00427B87">
        <w:t xml:space="preserve">onsumer </w:t>
      </w:r>
      <w:r w:rsidR="008C04D7">
        <w:t>P</w:t>
      </w:r>
      <w:r w:rsidR="00427B87">
        <w:t>ortal</w:t>
      </w:r>
      <w:r w:rsidR="00201466">
        <w:t>,</w:t>
      </w:r>
      <w:r w:rsidR="00427B87">
        <w:t xml:space="preserve"> gives </w:t>
      </w:r>
      <w:r w:rsidR="008C04D7">
        <w:t>C</w:t>
      </w:r>
      <w:r w:rsidR="00427B87">
        <w:t xml:space="preserve">onsumers the option to submit information </w:t>
      </w:r>
      <w:r w:rsidR="00EA7ECC">
        <w:t>before</w:t>
      </w:r>
      <w:r w:rsidR="00A9124A">
        <w:t xml:space="preserve"> initiating</w:t>
      </w:r>
      <w:r w:rsidR="00427B87">
        <w:t xml:space="preserve"> a call with an Agent. The </w:t>
      </w:r>
      <w:r w:rsidR="001322AA">
        <w:t>C</w:t>
      </w:r>
      <w:r w:rsidR="00427B87">
        <w:t>onsumer uses a web form to submit information to document the complaint.</w:t>
      </w:r>
    </w:p>
    <w:p w14:paraId="6059B097" w14:textId="24AC1AE4" w:rsidR="00201466" w:rsidRDefault="00EA7ECC" w:rsidP="00201466">
      <w:r>
        <w:t>T</w:t>
      </w:r>
      <w:r w:rsidR="00201466">
        <w:t xml:space="preserve">he following two steps </w:t>
      </w:r>
      <w:r>
        <w:t xml:space="preserve">are required </w:t>
      </w:r>
      <w:r w:rsidR="00201466">
        <w:t>to access the Consumer Help Center:</w:t>
      </w:r>
    </w:p>
    <w:p w14:paraId="5273B8C3" w14:textId="70BB3E44" w:rsidR="00201466" w:rsidRPr="00D1448B" w:rsidRDefault="00201466" w:rsidP="00F7176D">
      <w:pPr>
        <w:pStyle w:val="BulletListMultiple"/>
      </w:pPr>
      <w:r w:rsidRPr="00F7176D">
        <w:t xml:space="preserve">Start </w:t>
      </w:r>
      <w:r w:rsidR="000B3837" w:rsidRPr="00F7176D">
        <w:t>the</w:t>
      </w:r>
      <w:r w:rsidRPr="00F7176D">
        <w:t xml:space="preserve"> browser on a machine that can access the Consumer Help Center </w:t>
      </w:r>
      <w:r w:rsidR="00166862" w:rsidRPr="00F7176D">
        <w:t>Node.js</w:t>
      </w:r>
      <w:r w:rsidRPr="00F7176D">
        <w:t xml:space="preserve"> server</w:t>
      </w:r>
      <w:r w:rsidR="00F7176D" w:rsidRPr="00D1448B">
        <w:t>.</w:t>
      </w:r>
    </w:p>
    <w:p w14:paraId="63469AA7" w14:textId="5A50A9B7" w:rsidR="00201466" w:rsidRDefault="00201466" w:rsidP="00754587">
      <w:pPr>
        <w:pStyle w:val="BulletListMultipleLast"/>
      </w:pPr>
      <w:r>
        <w:t xml:space="preserve">Enter </w:t>
      </w:r>
      <w:r w:rsidR="009A4144">
        <w:t>a</w:t>
      </w:r>
      <w:r>
        <w:t xml:space="preserve"> URL</w:t>
      </w:r>
      <w:r w:rsidR="009A4144">
        <w:t xml:space="preserve"> similar to</w:t>
      </w:r>
      <w:r>
        <w:t xml:space="preserve"> </w:t>
      </w:r>
      <w:r w:rsidR="4150E0F5" w:rsidRPr="4150E0F5">
        <w:rPr>
          <w:rStyle w:val="Hyperlink"/>
        </w:rPr>
        <w:t>https://&lt;hostname&gt;/ACEDirect/Complaint</w:t>
      </w:r>
      <w:r w:rsidR="4150E0F5">
        <w:t>,</w:t>
      </w:r>
      <w:r>
        <w:t xml:space="preserve"> where &lt;hostname&gt; is the host name of the ACE Direct server.</w:t>
      </w:r>
      <w:r w:rsidR="009A4144">
        <w:t xml:space="preserve"> The exact URL </w:t>
      </w:r>
      <w:r w:rsidR="00166862">
        <w:t>depends</w:t>
      </w:r>
      <w:r w:rsidR="009A4144">
        <w:t xml:space="preserve"> on your installation and customization of ACE Direct</w:t>
      </w:r>
      <w:r w:rsidR="4150E0F5">
        <w:t>.</w:t>
      </w:r>
    </w:p>
    <w:p w14:paraId="728B9E96" w14:textId="00B9E419" w:rsidR="005826DB" w:rsidRDefault="00427B87">
      <w:pPr>
        <w:pStyle w:val="Heading3"/>
      </w:pPr>
      <w:bookmarkStart w:id="354" w:name="_Toc510423795"/>
      <w:bookmarkStart w:id="355" w:name="_Toc510425105"/>
      <w:bookmarkStart w:id="356" w:name="_Toc510425338"/>
      <w:bookmarkStart w:id="357" w:name="_Toc510427908"/>
      <w:bookmarkStart w:id="358" w:name="_Toc510428250"/>
      <w:bookmarkStart w:id="359" w:name="_Toc510439105"/>
      <w:bookmarkStart w:id="360" w:name="scroll-bookmark-3"/>
      <w:bookmarkStart w:id="361" w:name="_Toc488131907"/>
      <w:bookmarkStart w:id="362" w:name="_Toc510098672"/>
      <w:bookmarkStart w:id="363" w:name="_Toc510147683"/>
      <w:bookmarkStart w:id="364" w:name="_Toc512262054"/>
      <w:bookmarkStart w:id="365" w:name="_Toc512336757"/>
      <w:bookmarkStart w:id="366" w:name="_Toc43824965"/>
      <w:bookmarkEnd w:id="354"/>
      <w:bookmarkEnd w:id="355"/>
      <w:bookmarkEnd w:id="356"/>
      <w:bookmarkEnd w:id="357"/>
      <w:bookmarkEnd w:id="358"/>
      <w:bookmarkEnd w:id="359"/>
      <w:r>
        <w:lastRenderedPageBreak/>
        <w:t>Submit a Complaint</w:t>
      </w:r>
      <w:bookmarkStart w:id="367" w:name="_Toc488131908"/>
      <w:bookmarkEnd w:id="360"/>
      <w:bookmarkEnd w:id="361"/>
      <w:bookmarkEnd w:id="362"/>
      <w:bookmarkEnd w:id="363"/>
      <w:bookmarkEnd w:id="364"/>
      <w:bookmarkEnd w:id="365"/>
      <w:bookmarkEnd w:id="366"/>
      <w:bookmarkEnd w:id="367"/>
    </w:p>
    <w:p w14:paraId="728B9E97" w14:textId="749AC804" w:rsidR="005826DB" w:rsidRDefault="00427B87">
      <w:r>
        <w:t xml:space="preserve">The descriptions and web forms presented </w:t>
      </w:r>
      <w:r w:rsidR="00792683">
        <w:t>in this s</w:t>
      </w:r>
      <w:r w:rsidR="005418B2">
        <w:t>ub</w:t>
      </w:r>
      <w:r w:rsidR="00516215">
        <w:t>s</w:t>
      </w:r>
      <w:r w:rsidR="00792683">
        <w:t>ection</w:t>
      </w:r>
      <w:r w:rsidR="00E36445">
        <w:t xml:space="preserve"> </w:t>
      </w:r>
      <w:r>
        <w:t xml:space="preserve">demonstrate how to submit </w:t>
      </w:r>
      <w:r w:rsidR="001322AA">
        <w:t>C</w:t>
      </w:r>
      <w:r>
        <w:t>onsumer complaints in the ACE Direct system.</w:t>
      </w:r>
    </w:p>
    <w:p w14:paraId="728B9E98" w14:textId="77777777" w:rsidR="005826DB" w:rsidRDefault="00427B87">
      <w:pPr>
        <w:pStyle w:val="Heading4"/>
      </w:pPr>
      <w:r>
        <w:t>Verify Videophone Number</w:t>
      </w:r>
    </w:p>
    <w:p w14:paraId="728B9E99" w14:textId="1FAE2574" w:rsidR="005826DB" w:rsidRDefault="00AB4775">
      <w:pPr>
        <w:spacing w:after="240"/>
      </w:pPr>
      <w:r>
        <w:fldChar w:fldCharType="begin"/>
      </w:r>
      <w:r>
        <w:instrText>REF _Ref510103404</w:instrText>
      </w:r>
      <w:r>
        <w:fldChar w:fldCharType="separate"/>
      </w:r>
      <w:r w:rsidRPr="00380A87">
        <w:t xml:space="preserve">Figure </w:t>
      </w:r>
      <w:r>
        <w:rPr>
          <w:noProof/>
        </w:rPr>
        <w:t>27</w:t>
      </w:r>
      <w:r>
        <w:fldChar w:fldCharType="end"/>
      </w:r>
      <w:r w:rsidR="0063311B">
        <w:t xml:space="preserve"> </w:t>
      </w:r>
      <w:r w:rsidR="00427B87">
        <w:t xml:space="preserve">shows the opening page </w:t>
      </w:r>
      <w:r w:rsidR="00201466">
        <w:t>of</w:t>
      </w:r>
      <w:r w:rsidR="00427B87">
        <w:t xml:space="preserve"> the </w:t>
      </w:r>
      <w:r w:rsidR="00266276">
        <w:t>C</w:t>
      </w:r>
      <w:r w:rsidR="00427B87">
        <w:t xml:space="preserve">onsumer </w:t>
      </w:r>
      <w:r w:rsidR="00266276">
        <w:t>P</w:t>
      </w:r>
      <w:r w:rsidR="00427B87">
        <w:t>ortal</w:t>
      </w:r>
      <w:r w:rsidR="00EA7ECC">
        <w:t xml:space="preserve"> (</w:t>
      </w:r>
      <w:r w:rsidR="00201466">
        <w:t>Consumer Help Center</w:t>
      </w:r>
      <w:r w:rsidR="00EA7ECC">
        <w:t>)</w:t>
      </w:r>
      <w:r w:rsidR="00427B87">
        <w:t>. Consumers enter their videophone number</w:t>
      </w:r>
      <w:r w:rsidR="001C0A0B">
        <w:t>s</w:t>
      </w:r>
      <w:r w:rsidR="00427B87">
        <w:t xml:space="preserve"> here. The ACE Direct system validates the videophone number before allowing the </w:t>
      </w:r>
      <w:r w:rsidR="001322AA">
        <w:t>C</w:t>
      </w:r>
      <w:r w:rsidR="00427B87">
        <w:t>onsumer to proceed.</w:t>
      </w:r>
    </w:p>
    <w:p w14:paraId="72BFB35E" w14:textId="1606F059" w:rsidR="00AE02C8" w:rsidRDefault="3551D2F2" w:rsidP="009174FD">
      <w:pPr>
        <w:pStyle w:val="Figure"/>
      </w:pPr>
      <w:r>
        <w:rPr>
          <w:noProof/>
        </w:rPr>
        <w:drawing>
          <wp:inline distT="0" distB="0" distL="0" distR="0" wp14:anchorId="6D59D601" wp14:editId="42775570">
            <wp:extent cx="4032504" cy="1581912"/>
            <wp:effectExtent l="19050" t="19050" r="25400" b="18415"/>
            <wp:docPr id="1300186051" name="Picture 1289115807" descr="Figure 27 presents a screenshot of the  FCC ASL Consumer Support help center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115807"/>
                    <pic:cNvPicPr/>
                  </pic:nvPicPr>
                  <pic:blipFill rotWithShape="1">
                    <a:blip r:embed="rId54">
                      <a:extLst>
                        <a:ext uri="{28A0092B-C50C-407E-A947-70E740481C1C}">
                          <a14:useLocalDpi xmlns:a14="http://schemas.microsoft.com/office/drawing/2010/main" val="0"/>
                        </a:ext>
                      </a:extLst>
                    </a:blip>
                    <a:srcRect l="11217" r="13142" b="40323"/>
                    <a:stretch/>
                  </pic:blipFill>
                  <pic:spPr bwMode="auto">
                    <a:xfrm>
                      <a:off x="0" y="0"/>
                      <a:ext cx="4032504" cy="1581912"/>
                    </a:xfrm>
                    <a:prstGeom prst="rect">
                      <a:avLst/>
                    </a:prstGeom>
                    <a:ln w="12700">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728B9E9B" w14:textId="0276A27E" w:rsidR="005826DB" w:rsidRDefault="005418B2" w:rsidP="005418B2">
      <w:pPr>
        <w:pStyle w:val="FigureCaption"/>
      </w:pPr>
      <w:bookmarkStart w:id="368" w:name="_Ref510103404"/>
      <w:bookmarkStart w:id="369" w:name="_Toc510098630"/>
      <w:bookmarkStart w:id="370" w:name="_Toc510147813"/>
      <w:bookmarkStart w:id="371" w:name="_Toc512262011"/>
      <w:bookmarkStart w:id="372" w:name="_Toc512336714"/>
      <w:bookmarkStart w:id="373" w:name="_Toc43826702"/>
      <w:r>
        <w:t xml:space="preserve">Figure </w:t>
      </w:r>
      <w:fldSimple w:instr=" SEQ Figure \* ARABIC ">
        <w:r w:rsidR="00A5593D">
          <w:rPr>
            <w:noProof/>
          </w:rPr>
          <w:t>27</w:t>
        </w:r>
      </w:fldSimple>
      <w:bookmarkEnd w:id="368"/>
      <w:r w:rsidR="00427B87" w:rsidRPr="00380A87">
        <w:t>.</w:t>
      </w:r>
      <w:r w:rsidR="00427B87">
        <w:t xml:space="preserve"> </w:t>
      </w:r>
      <w:bookmarkStart w:id="374" w:name="_Ref510423135"/>
      <w:r w:rsidR="00427B87">
        <w:t xml:space="preserve">Screenshot of </w:t>
      </w:r>
      <w:r w:rsidR="00201466">
        <w:t>Consumer Help Center</w:t>
      </w:r>
      <w:bookmarkEnd w:id="369"/>
      <w:bookmarkEnd w:id="370"/>
      <w:bookmarkEnd w:id="371"/>
      <w:bookmarkEnd w:id="372"/>
      <w:bookmarkEnd w:id="373"/>
      <w:bookmarkEnd w:id="374"/>
    </w:p>
    <w:p w14:paraId="728B9E9C" w14:textId="39B95EB3" w:rsidR="005826DB" w:rsidRDefault="00852362">
      <w:pPr>
        <w:pStyle w:val="Heading4"/>
      </w:pPr>
      <w:r>
        <w:t xml:space="preserve">Complete the </w:t>
      </w:r>
      <w:r w:rsidR="00427B87">
        <w:t>Consumer Complaint Form</w:t>
      </w:r>
    </w:p>
    <w:p w14:paraId="728B9E9D" w14:textId="6E47E599" w:rsidR="005826DB" w:rsidRDefault="00427B87">
      <w:r>
        <w:t>After verifying the videophone number</w:t>
      </w:r>
      <w:r w:rsidR="009A4144">
        <w:t xml:space="preserve"> through the iTRS-E</w:t>
      </w:r>
      <w:r w:rsidR="00235F52">
        <w:t>NUM</w:t>
      </w:r>
      <w:r w:rsidR="009A4144">
        <w:t xml:space="preserve"> database</w:t>
      </w:r>
      <w:r>
        <w:t xml:space="preserve">, the </w:t>
      </w:r>
      <w:r w:rsidR="00EA7ECC">
        <w:t xml:space="preserve">portal displays the </w:t>
      </w:r>
      <w:r w:rsidR="001322AA">
        <w:t>C</w:t>
      </w:r>
      <w:r>
        <w:t xml:space="preserve">onsumer </w:t>
      </w:r>
      <w:r w:rsidR="00ED0277">
        <w:t>Complaint Form</w:t>
      </w:r>
      <w:r w:rsidR="00EA7ECC">
        <w:t xml:space="preserve">, as shown in </w:t>
      </w:r>
      <w:r w:rsidR="00F9286A">
        <w:fldChar w:fldCharType="begin"/>
      </w:r>
      <w:r w:rsidR="00F9286A">
        <w:instrText xml:space="preserve"> REF _Ref510103262 \h </w:instrText>
      </w:r>
      <w:r w:rsidR="00F9286A">
        <w:fldChar w:fldCharType="separate"/>
      </w:r>
      <w:r w:rsidR="00F9286A">
        <w:t xml:space="preserve">Figure </w:t>
      </w:r>
      <w:r w:rsidR="00F9286A">
        <w:rPr>
          <w:noProof/>
        </w:rPr>
        <w:t>28</w:t>
      </w:r>
      <w:r w:rsidR="00F9286A">
        <w:fldChar w:fldCharType="end"/>
      </w:r>
      <w:r w:rsidR="0063311B">
        <w:fldChar w:fldCharType="begin"/>
      </w:r>
      <w:r w:rsidR="0063311B">
        <w:instrText>REF _Ref510103262</w:instrText>
      </w:r>
      <w:r w:rsidR="0063311B">
        <w:fldChar w:fldCharType="end"/>
      </w:r>
      <w:r>
        <w:t>.</w:t>
      </w:r>
    </w:p>
    <w:p w14:paraId="728B9E9E" w14:textId="7D30198D" w:rsidR="005826DB" w:rsidRDefault="00427B87">
      <w:pPr>
        <w:spacing w:after="240"/>
      </w:pPr>
      <w:r>
        <w:t xml:space="preserve">If the </w:t>
      </w:r>
      <w:r w:rsidR="001322AA">
        <w:t>Consumer</w:t>
      </w:r>
      <w:r>
        <w:t xml:space="preserve"> had a prior ticket in the CRM system, the videophone number information provided on the previous form is displayed in the VRS Information section via a ticket lookup</w:t>
      </w:r>
      <w:r w:rsidR="00257E51">
        <w:t xml:space="preserve">, as shown in </w:t>
      </w:r>
      <w:r w:rsidR="00F9286A">
        <w:fldChar w:fldCharType="begin"/>
      </w:r>
      <w:r w:rsidR="00F9286A">
        <w:instrText xml:space="preserve"> REF _Ref510103262 \h </w:instrText>
      </w:r>
      <w:r w:rsidR="00F9286A">
        <w:fldChar w:fldCharType="separate"/>
      </w:r>
      <w:r w:rsidR="00F9286A">
        <w:t xml:space="preserve">Figure </w:t>
      </w:r>
      <w:r w:rsidR="00F9286A">
        <w:rPr>
          <w:noProof/>
        </w:rPr>
        <w:t>28</w:t>
      </w:r>
      <w:r w:rsidR="00F9286A">
        <w:fldChar w:fldCharType="end"/>
      </w:r>
      <w:r w:rsidR="0063311B">
        <w:fldChar w:fldCharType="begin"/>
      </w:r>
      <w:r w:rsidR="0063311B">
        <w:instrText>REF _Ref510103262</w:instrText>
      </w:r>
      <w:r w:rsidR="0063311B">
        <w:fldChar w:fldCharType="end"/>
      </w:r>
      <w:r>
        <w:t xml:space="preserve">. These fields will be empty if this is the </w:t>
      </w:r>
      <w:r w:rsidR="001322AA">
        <w:t>C</w:t>
      </w:r>
      <w:r>
        <w:t>onsumer’s first call.</w:t>
      </w:r>
    </w:p>
    <w:p w14:paraId="55D23F89" w14:textId="709FA8EE" w:rsidR="00703342" w:rsidRDefault="00703342" w:rsidP="009174FD">
      <w:pPr>
        <w:pStyle w:val="Figure"/>
      </w:pPr>
      <w:r w:rsidRPr="7F203133">
        <w:rPr>
          <w:noProof/>
        </w:rPr>
        <w:t xml:space="preserve"> </w:t>
      </w:r>
      <w:r w:rsidR="0027729D">
        <w:rPr>
          <w:noProof/>
        </w:rPr>
        <w:drawing>
          <wp:inline distT="0" distB="0" distL="0" distR="0" wp14:anchorId="04B206D9" wp14:editId="07C20152">
            <wp:extent cx="5559552" cy="2679192"/>
            <wp:effectExtent l="19050" t="19050" r="22225" b="26035"/>
            <wp:docPr id="1863060035" name="Picture 9" descr="Figure 28 displays a screenshot of the Consumer Complaint Form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59552" cy="2679192"/>
                    </a:xfrm>
                    <a:prstGeom prst="rect">
                      <a:avLst/>
                    </a:prstGeom>
                    <a:ln w="12700">
                      <a:solidFill>
                        <a:schemeClr val="accent1">
                          <a:shade val="50000"/>
                        </a:schemeClr>
                      </a:solidFill>
                    </a:ln>
                  </pic:spPr>
                </pic:pic>
              </a:graphicData>
            </a:graphic>
          </wp:inline>
        </w:drawing>
      </w:r>
    </w:p>
    <w:p w14:paraId="728B9EA0" w14:textId="5A65DDA8" w:rsidR="005826DB" w:rsidRDefault="005418B2" w:rsidP="005418B2">
      <w:pPr>
        <w:pStyle w:val="FigureCaption"/>
      </w:pPr>
      <w:bookmarkStart w:id="375" w:name="_Ref510103262"/>
      <w:bookmarkStart w:id="376" w:name="_Toc510098631"/>
      <w:bookmarkStart w:id="377" w:name="_Toc510147814"/>
      <w:bookmarkStart w:id="378" w:name="_Toc512262012"/>
      <w:bookmarkStart w:id="379" w:name="_Toc512336715"/>
      <w:bookmarkStart w:id="380" w:name="_Toc43826703"/>
      <w:r>
        <w:t xml:space="preserve">Figure </w:t>
      </w:r>
      <w:fldSimple w:instr=" SEQ Figure \* ARABIC ">
        <w:r w:rsidR="00A5593D">
          <w:rPr>
            <w:noProof/>
          </w:rPr>
          <w:t>28</w:t>
        </w:r>
      </w:fldSimple>
      <w:bookmarkEnd w:id="375"/>
      <w:r w:rsidR="00427B87" w:rsidRPr="00380A87">
        <w:t>.</w:t>
      </w:r>
      <w:r w:rsidR="00427B87">
        <w:t xml:space="preserve"> Screenshot of Consumer </w:t>
      </w:r>
      <w:bookmarkEnd w:id="376"/>
      <w:r w:rsidR="00BE11BF">
        <w:t>Complaint Form</w:t>
      </w:r>
      <w:bookmarkEnd w:id="377"/>
      <w:bookmarkEnd w:id="378"/>
      <w:bookmarkEnd w:id="379"/>
      <w:bookmarkEnd w:id="380"/>
    </w:p>
    <w:p w14:paraId="728B9EA5" w14:textId="3908C779" w:rsidR="005826DB" w:rsidRDefault="00B757CE">
      <w:pPr>
        <w:pStyle w:val="Heading4"/>
      </w:pPr>
      <w:bookmarkStart w:id="381" w:name="_Toc493837114"/>
      <w:bookmarkStart w:id="382" w:name="scroll-bookmark-4"/>
      <w:bookmarkEnd w:id="381"/>
      <w:r>
        <w:lastRenderedPageBreak/>
        <w:t xml:space="preserve">Consumer </w:t>
      </w:r>
      <w:r w:rsidR="00427B87">
        <w:t>Video Chat</w:t>
      </w:r>
    </w:p>
    <w:p w14:paraId="728B9EA6" w14:textId="6E539823" w:rsidR="005826DB" w:rsidRDefault="00427B87">
      <w:pPr>
        <w:spacing w:after="240"/>
      </w:pPr>
      <w:r>
        <w:t>After submitting the complaint ticket and receiving a ticket number, the</w:t>
      </w:r>
      <w:r w:rsidR="00975205">
        <w:t xml:space="preserve"> </w:t>
      </w:r>
      <w:r w:rsidR="001322AA">
        <w:t>Consumer</w:t>
      </w:r>
      <w:r>
        <w:t xml:space="preserve"> presses the “Call” button and is connected to an available Agent. Video is the primary form of communication. As shown in</w:t>
      </w:r>
      <w:r w:rsidR="00F9286A">
        <w:t xml:space="preserve"> </w:t>
      </w:r>
      <w:r w:rsidR="00F9286A">
        <w:fldChar w:fldCharType="begin"/>
      </w:r>
      <w:r w:rsidR="00F9286A">
        <w:instrText xml:space="preserve"> REF _Ref42269140 \h </w:instrText>
      </w:r>
      <w:r w:rsidR="00F9286A">
        <w:fldChar w:fldCharType="separate"/>
      </w:r>
      <w:r w:rsidR="00F9286A">
        <w:t xml:space="preserve">Figure </w:t>
      </w:r>
      <w:r w:rsidR="00F9286A">
        <w:rPr>
          <w:noProof/>
        </w:rPr>
        <w:t>29</w:t>
      </w:r>
      <w:r w:rsidR="00F9286A">
        <w:fldChar w:fldCharType="end"/>
      </w:r>
      <w:r>
        <w:t>, the Agent’s video is displayed in the video box in the center of the screen. During a call, the</w:t>
      </w:r>
      <w:r w:rsidR="00975205">
        <w:t xml:space="preserve"> </w:t>
      </w:r>
      <w:r w:rsidR="001322AA">
        <w:t>Consumer</w:t>
      </w:r>
      <w:r>
        <w:t xml:space="preserve"> has button options to mute audio, mute video, or view the Ag</w:t>
      </w:r>
      <w:r w:rsidR="005F75DC">
        <w:t>ent’s video in full screen mode</w:t>
      </w:r>
      <w:r w:rsidR="00F7176D">
        <w:t>.</w:t>
      </w:r>
    </w:p>
    <w:p w14:paraId="63C245BF" w14:textId="2795E89D" w:rsidR="00714E34" w:rsidRDefault="00C65585" w:rsidP="009174FD">
      <w:pPr>
        <w:pStyle w:val="Figure"/>
        <w:rPr>
          <w:noProof/>
        </w:rPr>
      </w:pPr>
      <w:bookmarkStart w:id="383" w:name="_Ref494194983"/>
      <w:bookmarkStart w:id="384" w:name="_Toc510098633"/>
      <w:bookmarkStart w:id="385" w:name="_Toc510147816"/>
      <w:bookmarkStart w:id="386" w:name="_Toc512262014"/>
      <w:bookmarkStart w:id="387" w:name="_Toc512336717"/>
      <w:r>
        <w:rPr>
          <w:noProof/>
        </w:rPr>
        <w:drawing>
          <wp:inline distT="0" distB="0" distL="0" distR="0" wp14:anchorId="3F500483" wp14:editId="0E7E8A8C">
            <wp:extent cx="3533140" cy="2371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3140" cy="2371725"/>
                    </a:xfrm>
                    <a:prstGeom prst="rect">
                      <a:avLst/>
                    </a:prstGeom>
                    <a:noFill/>
                  </pic:spPr>
                </pic:pic>
              </a:graphicData>
            </a:graphic>
          </wp:inline>
        </w:drawing>
      </w:r>
    </w:p>
    <w:p w14:paraId="728B9EA8" w14:textId="7A451814" w:rsidR="005826DB" w:rsidRDefault="005418B2" w:rsidP="005418B2">
      <w:pPr>
        <w:pStyle w:val="FigureCaption"/>
      </w:pPr>
      <w:bookmarkStart w:id="388" w:name="_Ref42269140"/>
      <w:bookmarkStart w:id="389" w:name="_Toc43826704"/>
      <w:r>
        <w:t xml:space="preserve">Figure </w:t>
      </w:r>
      <w:fldSimple w:instr=" SEQ Figure \* ARABIC ">
        <w:r w:rsidR="00A5593D">
          <w:rPr>
            <w:noProof/>
          </w:rPr>
          <w:t>29</w:t>
        </w:r>
      </w:fldSimple>
      <w:bookmarkEnd w:id="388"/>
      <w:r w:rsidR="00427B87" w:rsidRPr="00C65585">
        <w:t>. Screenshot of Video Chat Window</w:t>
      </w:r>
      <w:bookmarkEnd w:id="383"/>
      <w:bookmarkEnd w:id="384"/>
      <w:bookmarkEnd w:id="385"/>
      <w:bookmarkEnd w:id="386"/>
      <w:bookmarkEnd w:id="387"/>
      <w:bookmarkEnd w:id="389"/>
    </w:p>
    <w:p w14:paraId="279A1557" w14:textId="4E2B5E30" w:rsidR="00B757CE" w:rsidRDefault="00B757CE" w:rsidP="00961642">
      <w:pPr>
        <w:pStyle w:val="Heading4"/>
        <w:numPr>
          <w:ilvl w:val="3"/>
          <w:numId w:val="7"/>
        </w:numPr>
        <w:ind w:left="1008"/>
      </w:pPr>
      <w:bookmarkStart w:id="390" w:name="_Toc493837052"/>
      <w:bookmarkStart w:id="391" w:name="_Toc493837115"/>
      <w:bookmarkStart w:id="392" w:name="_Toc488131909"/>
      <w:bookmarkStart w:id="393" w:name="_Toc510098673"/>
      <w:bookmarkStart w:id="394" w:name="_Toc510147684"/>
      <w:bookmarkStart w:id="395" w:name="_Toc512262055"/>
      <w:bookmarkStart w:id="396" w:name="_Toc512336758"/>
      <w:bookmarkEnd w:id="390"/>
      <w:bookmarkEnd w:id="391"/>
      <w:r>
        <w:t>Consumer Portal Captioning</w:t>
      </w:r>
    </w:p>
    <w:p w14:paraId="11C3814F" w14:textId="12AC1414" w:rsidR="00B757CE" w:rsidRDefault="00B757CE" w:rsidP="009174FD">
      <w:pPr>
        <w:spacing w:after="240"/>
      </w:pPr>
      <w:r>
        <w:t xml:space="preserve">ACE Direct generates captions of user conversations and displays the text </w:t>
      </w:r>
      <w:r w:rsidR="004A52C5">
        <w:t>overlaid</w:t>
      </w:r>
      <w:r>
        <w:t xml:space="preserve"> on the video screen. The text displayed on the </w:t>
      </w:r>
      <w:r w:rsidR="005418B2">
        <w:t>C</w:t>
      </w:r>
      <w:r>
        <w:t xml:space="preserve">onsumer </w:t>
      </w:r>
      <w:r w:rsidR="005418B2">
        <w:t>P</w:t>
      </w:r>
      <w:r>
        <w:t xml:space="preserve">ortal shows captions corresponding to the words spoken by the </w:t>
      </w:r>
      <w:r w:rsidR="007A4181">
        <w:t>A</w:t>
      </w:r>
      <w:r w:rsidR="00076119">
        <w:t>gent</w:t>
      </w:r>
      <w:r>
        <w:t>. Caption text attributes such as size, text color</w:t>
      </w:r>
      <w:r w:rsidR="005418B2">
        <w:t>,</w:t>
      </w:r>
      <w:r>
        <w:t xml:space="preserve"> and background color can be dynamically changed using the caption settings/controls.</w:t>
      </w:r>
      <w:r w:rsidR="00C62B47">
        <w:t xml:space="preserve"> </w:t>
      </w:r>
      <w:r w:rsidR="00F9286A">
        <w:fldChar w:fldCharType="begin"/>
      </w:r>
      <w:r w:rsidR="00F9286A">
        <w:instrText xml:space="preserve"> REF _Ref14083862 \h </w:instrText>
      </w:r>
      <w:r w:rsidR="00F9286A">
        <w:fldChar w:fldCharType="separate"/>
      </w:r>
      <w:r w:rsidR="00F9286A">
        <w:t xml:space="preserve">Figure </w:t>
      </w:r>
      <w:r w:rsidR="00F9286A">
        <w:rPr>
          <w:noProof/>
        </w:rPr>
        <w:t>30</w:t>
      </w:r>
      <w:r w:rsidR="00F9286A">
        <w:fldChar w:fldCharType="end"/>
      </w:r>
      <w:r w:rsidR="00F06D06">
        <w:fldChar w:fldCharType="begin"/>
      </w:r>
      <w:r w:rsidR="00F06D06">
        <w:instrText xml:space="preserve"> REF _Ref14083862 \h </w:instrText>
      </w:r>
      <w:r w:rsidR="00F06D06">
        <w:fldChar w:fldCharType="end"/>
      </w:r>
      <w:r w:rsidR="00F06D06">
        <w:t xml:space="preserve"> </w:t>
      </w:r>
      <w:r w:rsidR="00C62B47">
        <w:t xml:space="preserve">shows sample captions on the </w:t>
      </w:r>
      <w:r w:rsidR="005418B2">
        <w:t>C</w:t>
      </w:r>
      <w:r w:rsidR="00C62B47">
        <w:t xml:space="preserve">onsumer </w:t>
      </w:r>
      <w:r w:rsidR="005418B2">
        <w:t>P</w:t>
      </w:r>
      <w:r w:rsidR="00C62B47">
        <w:t>ortal</w:t>
      </w:r>
      <w:r w:rsidR="00E50126">
        <w:t xml:space="preserve"> in the</w:t>
      </w:r>
      <w:r w:rsidR="001228AD">
        <w:t xml:space="preserve"> Caption Settings</w:t>
      </w:r>
      <w:r w:rsidR="0008214D">
        <w:t xml:space="preserve"> on the right side of the panel</w:t>
      </w:r>
      <w:r w:rsidR="00C62B47">
        <w:t>.</w:t>
      </w:r>
    </w:p>
    <w:p w14:paraId="2E151423" w14:textId="2B94A1C8" w:rsidR="00076119" w:rsidRDefault="00795931" w:rsidP="009174FD">
      <w:pPr>
        <w:pStyle w:val="Figure"/>
      </w:pPr>
      <w:r w:rsidRPr="00795931">
        <w:rPr>
          <w:noProof/>
        </w:rPr>
        <w:lastRenderedPageBreak/>
        <w:drawing>
          <wp:inline distT="0" distB="0" distL="0" distR="0" wp14:anchorId="1688AAA0" wp14:editId="54750418">
            <wp:extent cx="5942965" cy="3111500"/>
            <wp:effectExtent l="0" t="0" r="635" b="0"/>
            <wp:docPr id="1792953364" name="Picture 1792953364" descr="Figure 30 presents a screenshot of sample captions on the Consumer Portal as indicated by the dashed rounded-corner box and upward pointing arrow and Caption Settings options as indicated by the downward left-pointing arrow as described in the text immediately preceding the fig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2965" cy="3111500"/>
                    </a:xfrm>
                    <a:prstGeom prst="rect">
                      <a:avLst/>
                    </a:prstGeom>
                    <a:noFill/>
                    <a:ln>
                      <a:noFill/>
                    </a:ln>
                  </pic:spPr>
                </pic:pic>
              </a:graphicData>
            </a:graphic>
          </wp:inline>
        </w:drawing>
      </w:r>
    </w:p>
    <w:p w14:paraId="6D3E3587" w14:textId="5886EF71" w:rsidR="00076119" w:rsidRDefault="005418B2" w:rsidP="009174FD">
      <w:pPr>
        <w:pStyle w:val="FigureCaption"/>
      </w:pPr>
      <w:bookmarkStart w:id="397" w:name="_Ref14083862"/>
      <w:bookmarkStart w:id="398" w:name="_Toc43826705"/>
      <w:r>
        <w:t xml:space="preserve">Figure </w:t>
      </w:r>
      <w:fldSimple w:instr=" SEQ Figure \* ARABIC ">
        <w:r w:rsidR="00A5593D">
          <w:rPr>
            <w:noProof/>
          </w:rPr>
          <w:t>30</w:t>
        </w:r>
      </w:fldSimple>
      <w:bookmarkEnd w:id="397"/>
      <w:r w:rsidR="00076119">
        <w:t>. Screenshot of Sample Captions on the Consumer Portal</w:t>
      </w:r>
      <w:bookmarkEnd w:id="398"/>
    </w:p>
    <w:p w14:paraId="728B9EA9" w14:textId="19673648" w:rsidR="005826DB" w:rsidRDefault="00852362">
      <w:pPr>
        <w:pStyle w:val="Heading3"/>
      </w:pPr>
      <w:bookmarkStart w:id="399" w:name="_Toc43824966"/>
      <w:r>
        <w:t xml:space="preserve">Use </w:t>
      </w:r>
      <w:r w:rsidR="00427B87">
        <w:t>Real-Time Text Chat</w:t>
      </w:r>
      <w:bookmarkEnd w:id="392"/>
      <w:bookmarkEnd w:id="393"/>
      <w:bookmarkEnd w:id="394"/>
      <w:bookmarkEnd w:id="395"/>
      <w:bookmarkEnd w:id="396"/>
      <w:bookmarkEnd w:id="399"/>
    </w:p>
    <w:p w14:paraId="728B9EAA" w14:textId="7EE64F5B" w:rsidR="005826DB" w:rsidRDefault="00427B87">
      <w:pPr>
        <w:spacing w:after="240"/>
      </w:pPr>
      <w:r>
        <w:t xml:space="preserve">The Agent Chat </w:t>
      </w:r>
      <w:r w:rsidR="00BF43AC">
        <w:t>pane</w:t>
      </w:r>
      <w:r>
        <w:t xml:space="preserve"> on the right side of the screen provides the</w:t>
      </w:r>
      <w:r w:rsidR="00975205">
        <w:t xml:space="preserve"> </w:t>
      </w:r>
      <w:r w:rsidR="001322AA">
        <w:t>Consumer</w:t>
      </w:r>
      <w:r>
        <w:t xml:space="preserve"> </w:t>
      </w:r>
      <w:r w:rsidR="00E57440">
        <w:t xml:space="preserve">with </w:t>
      </w:r>
      <w:r>
        <w:t>a</w:t>
      </w:r>
      <w:r w:rsidR="005E2380">
        <w:t xml:space="preserve">nother channel </w:t>
      </w:r>
      <w:r>
        <w:t>of communication with the Agent. Notifications appear while the</w:t>
      </w:r>
      <w:r w:rsidR="00975205">
        <w:t xml:space="preserve"> </w:t>
      </w:r>
      <w:r w:rsidR="001322AA">
        <w:t>Consumer</w:t>
      </w:r>
      <w:r>
        <w:t xml:space="preserve"> typ</w:t>
      </w:r>
      <w:r w:rsidR="00B96AA2">
        <w:t>es</w:t>
      </w:r>
      <w:r>
        <w:t xml:space="preserve"> a message to the Agent and vice versa. The messages will show up in real time, and the chat history will remain visible until the Agent closes the ticket. As</w:t>
      </w:r>
      <w:r w:rsidR="00BF43AC">
        <w:t xml:space="preserve"> shown in</w:t>
      </w:r>
      <w:r w:rsidR="00F9286A">
        <w:t xml:space="preserve"> </w:t>
      </w:r>
      <w:r w:rsidR="00F9286A">
        <w:fldChar w:fldCharType="begin"/>
      </w:r>
      <w:r w:rsidR="00F9286A">
        <w:instrText xml:space="preserve"> REF _Ref510094827 \h </w:instrText>
      </w:r>
      <w:r w:rsidR="00F9286A">
        <w:fldChar w:fldCharType="separate"/>
      </w:r>
      <w:r w:rsidR="00F9286A">
        <w:t xml:space="preserve">Figure </w:t>
      </w:r>
      <w:r w:rsidR="00F9286A">
        <w:rPr>
          <w:noProof/>
        </w:rPr>
        <w:t>31</w:t>
      </w:r>
      <w:r w:rsidR="00F9286A">
        <w:fldChar w:fldCharType="end"/>
      </w:r>
      <w:r>
        <w:t xml:space="preserve">, </w:t>
      </w:r>
      <w:r w:rsidR="00B96AA2">
        <w:t xml:space="preserve">ACE Direct allows a </w:t>
      </w:r>
      <w:r>
        <w:t xml:space="preserve">maximum of 500 characters per line during the </w:t>
      </w:r>
      <w:r w:rsidR="00852362">
        <w:t>A</w:t>
      </w:r>
      <w:r>
        <w:t>gent chat.</w:t>
      </w:r>
    </w:p>
    <w:p w14:paraId="728B9EAB" w14:textId="7AF36738" w:rsidR="005826DB" w:rsidRDefault="005C03E1">
      <w:pPr>
        <w:pStyle w:val="Figure"/>
      </w:pPr>
      <w:r w:rsidRPr="7F203133">
        <w:rPr>
          <w:noProof/>
        </w:rPr>
        <w:t xml:space="preserve"> </w:t>
      </w:r>
      <w:r w:rsidR="00B96AA2" w:rsidRPr="00B96AA2">
        <w:rPr>
          <w:noProof/>
        </w:rPr>
        <w:drawing>
          <wp:inline distT="0" distB="0" distL="0" distR="0" wp14:anchorId="74975EB4" wp14:editId="5F552A2A">
            <wp:extent cx="5257800" cy="2825496"/>
            <wp:effectExtent l="0" t="0" r="0" b="0"/>
            <wp:docPr id="1792953357" name="Picture 1792953357" descr="Figure 31 shows a screenshot of a Real-Time Text Chat inn the Agent Chat Pane as indicated by the dashed rounded-box and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57800" cy="2825496"/>
                    </a:xfrm>
                    <a:prstGeom prst="rect">
                      <a:avLst/>
                    </a:prstGeom>
                    <a:noFill/>
                    <a:ln>
                      <a:noFill/>
                    </a:ln>
                  </pic:spPr>
                </pic:pic>
              </a:graphicData>
            </a:graphic>
          </wp:inline>
        </w:drawing>
      </w:r>
    </w:p>
    <w:p w14:paraId="728B9EAC" w14:textId="3BC474DC" w:rsidR="005826DB" w:rsidRDefault="005418B2" w:rsidP="005418B2">
      <w:pPr>
        <w:pStyle w:val="FigureCaption"/>
      </w:pPr>
      <w:bookmarkStart w:id="400" w:name="_Ref510094827"/>
      <w:bookmarkStart w:id="401" w:name="_Toc510098634"/>
      <w:bookmarkStart w:id="402" w:name="_Toc510147817"/>
      <w:bookmarkStart w:id="403" w:name="_Toc512262015"/>
      <w:bookmarkStart w:id="404" w:name="_Toc512336718"/>
      <w:bookmarkStart w:id="405" w:name="_Toc43826706"/>
      <w:r>
        <w:t xml:space="preserve">Figure </w:t>
      </w:r>
      <w:fldSimple w:instr=" SEQ Figure \* ARABIC ">
        <w:r w:rsidR="00A5593D">
          <w:rPr>
            <w:noProof/>
          </w:rPr>
          <w:t>31</w:t>
        </w:r>
      </w:fldSimple>
      <w:bookmarkEnd w:id="400"/>
      <w:r w:rsidR="00427B87">
        <w:t>. Screenshot of Real-Time Text Chat</w:t>
      </w:r>
      <w:bookmarkEnd w:id="401"/>
      <w:bookmarkEnd w:id="402"/>
      <w:bookmarkEnd w:id="403"/>
      <w:bookmarkEnd w:id="404"/>
      <w:bookmarkEnd w:id="405"/>
    </w:p>
    <w:p w14:paraId="728B9EAD" w14:textId="3193493B" w:rsidR="005826DB" w:rsidRDefault="00427B87">
      <w:r>
        <w:lastRenderedPageBreak/>
        <w:t xml:space="preserve">When an Agent becomes available, the video chat will begin. </w:t>
      </w:r>
      <w:r w:rsidR="00E5115F">
        <w:t>Caption transcripts from the Agent appear in the Transcript ta</w:t>
      </w:r>
      <w:r w:rsidR="3F5FD0FC">
        <w:t>b</w:t>
      </w:r>
      <w:r w:rsidR="00E5115F">
        <w:t xml:space="preserve">. </w:t>
      </w:r>
      <w:r>
        <w:t>After the</w:t>
      </w:r>
      <w:r w:rsidR="00975205">
        <w:t xml:space="preserve"> </w:t>
      </w:r>
      <w:r w:rsidR="001322AA">
        <w:t>Consumer</w:t>
      </w:r>
      <w:r>
        <w:t xml:space="preserve"> or the </w:t>
      </w:r>
      <w:r w:rsidR="00852362">
        <w:t>A</w:t>
      </w:r>
      <w:r>
        <w:t>gent hangs up, the</w:t>
      </w:r>
      <w:r w:rsidR="00975205">
        <w:t xml:space="preserve"> </w:t>
      </w:r>
      <w:r w:rsidR="001322AA">
        <w:t>Consumer</w:t>
      </w:r>
      <w:r>
        <w:t xml:space="preserve"> </w:t>
      </w:r>
      <w:r w:rsidR="00852362">
        <w:t>is</w:t>
      </w:r>
      <w:r>
        <w:t xml:space="preserve"> redirected to a page </w:t>
      </w:r>
      <w:r w:rsidR="00C56E36">
        <w:t>defined during implementation</w:t>
      </w:r>
      <w:r>
        <w:t>. For the initial configuration, the FCC.gov website is used for the redirect.</w:t>
      </w:r>
      <w:bookmarkEnd w:id="382"/>
    </w:p>
    <w:p w14:paraId="728B9EAE" w14:textId="4DDB7082" w:rsidR="005826DB" w:rsidRDefault="00427B87">
      <w:pPr>
        <w:pStyle w:val="Heading3"/>
      </w:pPr>
      <w:bookmarkStart w:id="406" w:name="_Toc510098674"/>
      <w:bookmarkStart w:id="407" w:name="_Toc510147685"/>
      <w:bookmarkStart w:id="408" w:name="_Toc512262056"/>
      <w:bookmarkStart w:id="409" w:name="_Toc512336759"/>
      <w:bookmarkStart w:id="410" w:name="_Toc43824967"/>
      <w:r>
        <w:t>Leav</w:t>
      </w:r>
      <w:r w:rsidR="00852362">
        <w:t>e</w:t>
      </w:r>
      <w:r>
        <w:t xml:space="preserve"> a Videomail</w:t>
      </w:r>
      <w:bookmarkEnd w:id="406"/>
      <w:bookmarkEnd w:id="407"/>
      <w:bookmarkEnd w:id="408"/>
      <w:bookmarkEnd w:id="409"/>
      <w:bookmarkEnd w:id="410"/>
    </w:p>
    <w:p w14:paraId="728B9EAF" w14:textId="44D0239A" w:rsidR="005826DB" w:rsidRDefault="00427B87">
      <w:pPr>
        <w:spacing w:after="240"/>
      </w:pPr>
      <w:r>
        <w:t>A</w:t>
      </w:r>
      <w:r w:rsidR="00975205">
        <w:t xml:space="preserve"> </w:t>
      </w:r>
      <w:r w:rsidR="001322AA">
        <w:t>Consumer</w:t>
      </w:r>
      <w:r>
        <w:t xml:space="preserve"> may leave a videomail during the</w:t>
      </w:r>
      <w:r w:rsidR="00EB6ED8">
        <w:t xml:space="preserve"> </w:t>
      </w:r>
      <w:r w:rsidR="001322AA">
        <w:t>Consumer</w:t>
      </w:r>
      <w:r>
        <w:t xml:space="preserve"> complaint by pressing the “Record” button on the screen as shown in</w:t>
      </w:r>
      <w:r w:rsidR="00DE66DD">
        <w:t xml:space="preserve"> </w:t>
      </w:r>
      <w:r w:rsidR="00DE66DD">
        <w:fldChar w:fldCharType="begin"/>
      </w:r>
      <w:r w:rsidR="00DE66DD">
        <w:instrText xml:space="preserve"> REF _Ref510094845 \h </w:instrText>
      </w:r>
      <w:r w:rsidR="00DE66DD">
        <w:fldChar w:fldCharType="separate"/>
      </w:r>
      <w:r w:rsidR="00DE66DD">
        <w:t xml:space="preserve">Figure </w:t>
      </w:r>
      <w:r w:rsidR="00DE66DD">
        <w:rPr>
          <w:noProof/>
        </w:rPr>
        <w:t>32</w:t>
      </w:r>
      <w:r w:rsidR="00DE66DD">
        <w:fldChar w:fldCharType="end"/>
      </w:r>
      <w:r>
        <w:t xml:space="preserve">. This flow is for illustrative purposes and should be customized to fit </w:t>
      </w:r>
      <w:r w:rsidR="002C7769">
        <w:t>the needs of your</w:t>
      </w:r>
      <w:r w:rsidR="00975205">
        <w:t xml:space="preserve"> </w:t>
      </w:r>
      <w:r w:rsidR="001322AA">
        <w:t>Consumer</w:t>
      </w:r>
      <w:r w:rsidR="002C7769">
        <w:t>s.</w:t>
      </w:r>
    </w:p>
    <w:p w14:paraId="600016E8" w14:textId="0F752A99" w:rsidR="00FF4791" w:rsidRDefault="2A2831FF" w:rsidP="009174FD">
      <w:pPr>
        <w:pStyle w:val="Figure"/>
      </w:pPr>
      <w:r>
        <w:rPr>
          <w:noProof/>
        </w:rPr>
        <w:drawing>
          <wp:inline distT="0" distB="0" distL="0" distR="0" wp14:anchorId="07043D96" wp14:editId="7973B820">
            <wp:extent cx="5940425" cy="1995778"/>
            <wp:effectExtent l="0" t="0" r="3175" b="5080"/>
            <wp:docPr id="1181883888" name="Picture 1481798278" descr="Figure 32 presents a screenshot of the on-screen Ready to Record button to create a Consumer videomail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798278"/>
                    <pic:cNvPicPr/>
                  </pic:nvPicPr>
                  <pic:blipFill>
                    <a:blip r:embed="rId59">
                      <a:extLst>
                        <a:ext uri="{28A0092B-C50C-407E-A947-70E740481C1C}">
                          <a14:useLocalDpi xmlns:a14="http://schemas.microsoft.com/office/drawing/2010/main" val="0"/>
                        </a:ext>
                      </a:extLst>
                    </a:blip>
                    <a:stretch>
                      <a:fillRect/>
                    </a:stretch>
                  </pic:blipFill>
                  <pic:spPr>
                    <a:xfrm>
                      <a:off x="0" y="0"/>
                      <a:ext cx="5973051" cy="2006739"/>
                    </a:xfrm>
                    <a:prstGeom prst="rect">
                      <a:avLst/>
                    </a:prstGeom>
                  </pic:spPr>
                </pic:pic>
              </a:graphicData>
            </a:graphic>
          </wp:inline>
        </w:drawing>
      </w:r>
    </w:p>
    <w:p w14:paraId="728B9EB1" w14:textId="71E77EAC" w:rsidR="005826DB" w:rsidRDefault="006F3135" w:rsidP="006F3135">
      <w:pPr>
        <w:pStyle w:val="FigureCaption"/>
      </w:pPr>
      <w:bookmarkStart w:id="411" w:name="_Ref510094845"/>
      <w:bookmarkStart w:id="412" w:name="_Toc510098635"/>
      <w:bookmarkStart w:id="413" w:name="_Toc510147818"/>
      <w:bookmarkStart w:id="414" w:name="_Toc512262016"/>
      <w:bookmarkStart w:id="415" w:name="_Toc512336719"/>
      <w:bookmarkStart w:id="416" w:name="_Toc43826707"/>
      <w:r>
        <w:t xml:space="preserve">Figure </w:t>
      </w:r>
      <w:fldSimple w:instr=" SEQ Figure \* ARABIC ">
        <w:r w:rsidR="00A5593D">
          <w:rPr>
            <w:noProof/>
          </w:rPr>
          <w:t>32</w:t>
        </w:r>
      </w:fldSimple>
      <w:bookmarkEnd w:id="411"/>
      <w:r w:rsidR="00427B87" w:rsidRPr="00380A87">
        <w:t>. Screenshot of Ready to Record</w:t>
      </w:r>
      <w:bookmarkEnd w:id="412"/>
      <w:bookmarkEnd w:id="413"/>
      <w:bookmarkEnd w:id="414"/>
      <w:bookmarkEnd w:id="415"/>
      <w:bookmarkEnd w:id="416"/>
    </w:p>
    <w:p w14:paraId="728B9EB2" w14:textId="7912C468" w:rsidR="005826DB" w:rsidRDefault="00427B87">
      <w:pPr>
        <w:spacing w:after="240"/>
      </w:pPr>
      <w:r>
        <w:t>Consumers see a self-view during recording. A status bar</w:t>
      </w:r>
      <w:r w:rsidR="00FD5200">
        <w:t>, which currently defaults to 90 seconds,</w:t>
      </w:r>
      <w:r>
        <w:t xml:space="preserve"> shows the remaining time for the recording. The maximum videomail length is a configurable parameter. </w:t>
      </w:r>
      <w:r w:rsidR="00196F6C">
        <w:fldChar w:fldCharType="begin"/>
      </w:r>
      <w:r w:rsidR="00196F6C">
        <w:instrText xml:space="preserve"> REF _Ref41912284 \h </w:instrText>
      </w:r>
      <w:r w:rsidR="00196F6C">
        <w:fldChar w:fldCharType="separate"/>
      </w:r>
      <w:r w:rsidR="00196F6C">
        <w:t xml:space="preserve">Figure </w:t>
      </w:r>
      <w:r w:rsidR="00196F6C">
        <w:rPr>
          <w:noProof/>
        </w:rPr>
        <w:t>33</w:t>
      </w:r>
      <w:r w:rsidR="00196F6C">
        <w:fldChar w:fldCharType="end"/>
      </w:r>
      <w:r w:rsidR="00196F6C">
        <w:t xml:space="preserve"> </w:t>
      </w:r>
      <w:r>
        <w:t>shows the</w:t>
      </w:r>
      <w:r w:rsidR="00975205">
        <w:t xml:space="preserve"> </w:t>
      </w:r>
      <w:r w:rsidR="001322AA">
        <w:t>Consumer</w:t>
      </w:r>
      <w:r>
        <w:t xml:space="preserve"> </w:t>
      </w:r>
      <w:r w:rsidR="00266276">
        <w:t>P</w:t>
      </w:r>
      <w:r>
        <w:t xml:space="preserve">ortal with a videomail recording </w:t>
      </w:r>
      <w:r w:rsidR="00166862">
        <w:t>in progress</w:t>
      </w:r>
      <w:r>
        <w:t>.</w:t>
      </w:r>
    </w:p>
    <w:p w14:paraId="728B9EB3" w14:textId="70DD55CB" w:rsidR="005826DB" w:rsidRDefault="00803BA8">
      <w:pPr>
        <w:pStyle w:val="Figure"/>
      </w:pPr>
      <w:r>
        <w:rPr>
          <w:noProof/>
        </w:rPr>
        <w:lastRenderedPageBreak/>
        <w:drawing>
          <wp:inline distT="0" distB="0" distL="0" distR="0" wp14:anchorId="75FA514E" wp14:editId="44E84D8B">
            <wp:extent cx="4846320" cy="2880360"/>
            <wp:effectExtent l="0" t="0" r="0" b="0"/>
            <wp:docPr id="1597028712" name="Picture 1274857472" descr="Figure 33 shows a screenshot of a videomail recording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472"/>
                    <pic:cNvPicPr/>
                  </pic:nvPicPr>
                  <pic:blipFill rotWithShape="1">
                    <a:blip r:embed="rId60">
                      <a:extLst>
                        <a:ext uri="{28A0092B-C50C-407E-A947-70E740481C1C}">
                          <a14:useLocalDpi xmlns:a14="http://schemas.microsoft.com/office/drawing/2010/main" val="0"/>
                        </a:ext>
                      </a:extLst>
                    </a:blip>
                    <a:srcRect t="1743"/>
                    <a:stretch/>
                  </pic:blipFill>
                  <pic:spPr bwMode="auto">
                    <a:xfrm>
                      <a:off x="0" y="0"/>
                      <a:ext cx="4846320" cy="2880360"/>
                    </a:xfrm>
                    <a:prstGeom prst="rect">
                      <a:avLst/>
                    </a:prstGeom>
                    <a:ln>
                      <a:noFill/>
                    </a:ln>
                    <a:extLst>
                      <a:ext uri="{53640926-AAD7-44D8-BBD7-CCE9431645EC}">
                        <a14:shadowObscured xmlns:a14="http://schemas.microsoft.com/office/drawing/2010/main"/>
                      </a:ext>
                    </a:extLst>
                  </pic:spPr>
                </pic:pic>
              </a:graphicData>
            </a:graphic>
          </wp:inline>
        </w:drawing>
      </w:r>
    </w:p>
    <w:p w14:paraId="728B9EB4" w14:textId="096025BE" w:rsidR="005826DB" w:rsidRDefault="00FD5200" w:rsidP="00FD5200">
      <w:pPr>
        <w:pStyle w:val="FigureCaption"/>
      </w:pPr>
      <w:bookmarkStart w:id="417" w:name="_Ref41912284"/>
      <w:bookmarkStart w:id="418" w:name="_Ref510094915"/>
      <w:bookmarkStart w:id="419" w:name="_Toc510098636"/>
      <w:bookmarkStart w:id="420" w:name="_Toc510147819"/>
      <w:bookmarkStart w:id="421" w:name="_Toc512262017"/>
      <w:bookmarkStart w:id="422" w:name="_Toc512336720"/>
      <w:bookmarkStart w:id="423" w:name="_Toc43826708"/>
      <w:r>
        <w:t xml:space="preserve">Figure </w:t>
      </w:r>
      <w:fldSimple w:instr=" SEQ Figure \* ARABIC ">
        <w:r w:rsidR="00A5593D">
          <w:rPr>
            <w:noProof/>
          </w:rPr>
          <w:t>33</w:t>
        </w:r>
      </w:fldSimple>
      <w:bookmarkEnd w:id="417"/>
      <w:r w:rsidR="00427B87">
        <w:t>. Screenshot of Videomail Recording in Progress</w:t>
      </w:r>
      <w:bookmarkStart w:id="424" w:name="_Ref494183829"/>
      <w:bookmarkEnd w:id="418"/>
      <w:bookmarkEnd w:id="419"/>
      <w:bookmarkEnd w:id="420"/>
      <w:bookmarkEnd w:id="421"/>
      <w:bookmarkEnd w:id="422"/>
      <w:bookmarkEnd w:id="423"/>
      <w:bookmarkEnd w:id="424"/>
    </w:p>
    <w:p w14:paraId="384F0E23" w14:textId="77777777" w:rsidR="007B0892" w:rsidRDefault="007B0892" w:rsidP="00827AAF">
      <w:pPr>
        <w:pStyle w:val="Heading3"/>
      </w:pPr>
      <w:bookmarkStart w:id="425" w:name="_Toc43824968"/>
      <w:r>
        <w:t>Consumer Multi-Party Calls</w:t>
      </w:r>
      <w:bookmarkEnd w:id="425"/>
    </w:p>
    <w:p w14:paraId="19C6C548" w14:textId="30B76FA1" w:rsidR="000546DE" w:rsidRPr="0008214D" w:rsidRDefault="00827AAF" w:rsidP="000546DE">
      <w:pPr>
        <w:rPr>
          <w:szCs w:val="24"/>
          <w:u w:val="single"/>
        </w:rPr>
      </w:pPr>
      <w:r>
        <w:t xml:space="preserve">Consumers </w:t>
      </w:r>
      <w:r w:rsidR="00FD5200">
        <w:t xml:space="preserve">can </w:t>
      </w:r>
      <w:r>
        <w:t>participate in</w:t>
      </w:r>
      <w:r w:rsidR="000546DE" w:rsidRPr="001B61C2">
        <w:t xml:space="preserve"> </w:t>
      </w:r>
      <w:r w:rsidR="00687E42">
        <w:t xml:space="preserve">calls with </w:t>
      </w:r>
      <w:r w:rsidR="000546DE" w:rsidRPr="001B61C2">
        <w:t xml:space="preserve">multiple parties </w:t>
      </w:r>
      <w:r w:rsidR="00687E42">
        <w:t xml:space="preserve">connected </w:t>
      </w:r>
      <w:r w:rsidR="007B49B8">
        <w:t>in the same call</w:t>
      </w:r>
      <w:r w:rsidR="00CF4215">
        <w:t xml:space="preserve">. </w:t>
      </w:r>
      <w:r w:rsidR="00FD5200">
        <w:t xml:space="preserve">An ACE Direct Agent must initiate all </w:t>
      </w:r>
      <w:r w:rsidR="00C247D3">
        <w:t>multi</w:t>
      </w:r>
      <w:r w:rsidR="00CF4215">
        <w:t>-party call</w:t>
      </w:r>
      <w:r w:rsidR="00FD5200">
        <w:t>s.</w:t>
      </w:r>
      <w:r w:rsidR="00C34EBB">
        <w:t xml:space="preserve"> </w:t>
      </w:r>
      <w:r w:rsidR="00FD5200">
        <w:t>For more information, please refer to sub</w:t>
      </w:r>
      <w:r w:rsidR="00843C3F">
        <w:t xml:space="preserve">section </w:t>
      </w:r>
      <w:r w:rsidR="00CE128C">
        <w:fldChar w:fldCharType="begin"/>
      </w:r>
      <w:r w:rsidR="00CE128C">
        <w:instrText xml:space="preserve"> REF _Ref42269465 \r \h </w:instrText>
      </w:r>
      <w:r w:rsidR="00CE128C">
        <w:fldChar w:fldCharType="separate"/>
      </w:r>
      <w:r w:rsidR="00CE128C">
        <w:t>2.6.2.1.1</w:t>
      </w:r>
      <w:r w:rsidR="00CE128C">
        <w:fldChar w:fldCharType="end"/>
      </w:r>
      <w:r w:rsidR="00FD5200">
        <w:t>,</w:t>
      </w:r>
      <w:r w:rsidR="00865CBD">
        <w:t xml:space="preserve"> </w:t>
      </w:r>
      <w:r w:rsidR="00843C3F">
        <w:t xml:space="preserve">Agent Multi-Party </w:t>
      </w:r>
      <w:r w:rsidR="0063066D">
        <w:t>Call</w:t>
      </w:r>
      <w:r w:rsidR="00BB7D5A">
        <w:t>.</w:t>
      </w:r>
    </w:p>
    <w:p w14:paraId="382569E4" w14:textId="698A2BA7" w:rsidR="000546DE" w:rsidRDefault="009C009F" w:rsidP="000546DE">
      <w:pPr>
        <w:pStyle w:val="Heading3"/>
        <w:rPr>
          <w:bCs/>
          <w:szCs w:val="28"/>
        </w:rPr>
      </w:pPr>
      <w:bookmarkStart w:id="426" w:name="_Toc43824969"/>
      <w:r>
        <w:t xml:space="preserve">Consumer </w:t>
      </w:r>
      <w:r w:rsidR="000546DE">
        <w:t>Screen Sharing</w:t>
      </w:r>
      <w:bookmarkEnd w:id="426"/>
    </w:p>
    <w:p w14:paraId="0E5C1896" w14:textId="0BC6264D" w:rsidR="000546DE" w:rsidRDefault="00743A67" w:rsidP="009174FD">
      <w:pPr>
        <w:spacing w:after="240"/>
      </w:pPr>
      <w:r>
        <w:t>Consumers can use</w:t>
      </w:r>
      <w:r w:rsidR="000546DE">
        <w:t xml:space="preserve"> the Screen Sharing option</w:t>
      </w:r>
      <w:r>
        <w:t xml:space="preserve"> to</w:t>
      </w:r>
      <w:r w:rsidR="00C34EBB">
        <w:t xml:space="preserve"> </w:t>
      </w:r>
      <w:r w:rsidR="000546DE">
        <w:t xml:space="preserve">share their screens with other ACE </w:t>
      </w:r>
      <w:r w:rsidR="00707127">
        <w:t>Agents</w:t>
      </w:r>
      <w:r w:rsidR="000546DE">
        <w:t xml:space="preserve"> during the call</w:t>
      </w:r>
      <w:r w:rsidR="00966CF5">
        <w:t>, as depicted in</w:t>
      </w:r>
      <w:r w:rsidR="00CE128C">
        <w:t xml:space="preserve"> </w:t>
      </w:r>
      <w:r w:rsidR="00CE128C">
        <w:fldChar w:fldCharType="begin"/>
      </w:r>
      <w:r w:rsidR="00CE128C">
        <w:instrText xml:space="preserve"> REF _Ref41912810 \h </w:instrText>
      </w:r>
      <w:r w:rsidR="00CE128C">
        <w:fldChar w:fldCharType="separate"/>
      </w:r>
      <w:r w:rsidR="00CE128C">
        <w:t xml:space="preserve">Figure </w:t>
      </w:r>
      <w:r w:rsidR="00CE128C">
        <w:rPr>
          <w:noProof/>
        </w:rPr>
        <w:t>34</w:t>
      </w:r>
      <w:r w:rsidR="00CE128C">
        <w:fldChar w:fldCharType="end"/>
      </w:r>
      <w:r w:rsidR="000546DE">
        <w:t xml:space="preserve">. </w:t>
      </w:r>
      <w:r w:rsidR="005F7581">
        <w:t>T</w:t>
      </w:r>
      <w:r w:rsidR="005F7581" w:rsidRPr="00B72DDE">
        <w:t xml:space="preserve">he </w:t>
      </w:r>
      <w:r w:rsidR="00A20323">
        <w:t>C</w:t>
      </w:r>
      <w:r w:rsidR="005F7581" w:rsidRPr="00B72DDE">
        <w:t>onsumer send</w:t>
      </w:r>
      <w:r>
        <w:t>s</w:t>
      </w:r>
      <w:r w:rsidR="005F7581" w:rsidRPr="00B72DDE">
        <w:t xml:space="preserve"> a request to </w:t>
      </w:r>
      <w:r w:rsidR="005F7581">
        <w:t>the Agent to initiate the S</w:t>
      </w:r>
      <w:r w:rsidR="005F7581" w:rsidRPr="00B72DDE">
        <w:t>creen</w:t>
      </w:r>
      <w:r w:rsidR="005F7581">
        <w:t xml:space="preserve"> S</w:t>
      </w:r>
      <w:r w:rsidR="005F7581" w:rsidRPr="00B72DDE">
        <w:t>hare</w:t>
      </w:r>
      <w:r w:rsidR="005F7581">
        <w:t xml:space="preserve"> function.</w:t>
      </w:r>
      <w:r w:rsidR="005F7581" w:rsidRPr="00B72DDE">
        <w:t xml:space="preserve"> If the </w:t>
      </w:r>
      <w:r w:rsidR="00A20323">
        <w:t>A</w:t>
      </w:r>
      <w:r w:rsidR="005F7581" w:rsidRPr="00B72DDE">
        <w:t xml:space="preserve">gent accepts the request, the </w:t>
      </w:r>
      <w:r w:rsidR="005F7581">
        <w:t>S</w:t>
      </w:r>
      <w:r w:rsidR="005F7581" w:rsidRPr="00B72DDE">
        <w:t>creen</w:t>
      </w:r>
      <w:r w:rsidR="005F7581">
        <w:t xml:space="preserve"> S</w:t>
      </w:r>
      <w:r w:rsidR="005F7581" w:rsidRPr="00B72DDE">
        <w:t>hare</w:t>
      </w:r>
      <w:r w:rsidR="005F7581">
        <w:t xml:space="preserve"> </w:t>
      </w:r>
      <w:r>
        <w:t xml:space="preserve">option </w:t>
      </w:r>
      <w:r w:rsidR="00022756">
        <w:t>will initiate on the C</w:t>
      </w:r>
      <w:r w:rsidR="005F7581" w:rsidRPr="00B72DDE">
        <w:t>onsumer</w:t>
      </w:r>
      <w:r w:rsidR="00A20323">
        <w:t>’</w:t>
      </w:r>
      <w:r w:rsidR="005F7581" w:rsidRPr="00B72DDE">
        <w:t xml:space="preserve">s </w:t>
      </w:r>
      <w:r w:rsidR="00A20323">
        <w:t>device</w:t>
      </w:r>
      <w:r w:rsidR="005F7581" w:rsidRPr="00B72DDE">
        <w:t>.</w:t>
      </w:r>
    </w:p>
    <w:p w14:paraId="7E27F447" w14:textId="330D9B91" w:rsidR="000546DE" w:rsidRDefault="00743A67" w:rsidP="009174FD">
      <w:pPr>
        <w:pStyle w:val="Figure"/>
      </w:pPr>
      <w:r w:rsidRPr="00743A67">
        <w:rPr>
          <w:noProof/>
        </w:rPr>
        <w:lastRenderedPageBreak/>
        <w:drawing>
          <wp:inline distT="0" distB="0" distL="0" distR="0" wp14:anchorId="4B486CAD" wp14:editId="511535DF">
            <wp:extent cx="5413248" cy="2862072"/>
            <wp:effectExtent l="0" t="0" r="0" b="0"/>
            <wp:docPr id="1792953358" name="Picture 1792953358" descr="Figure 34 presents a screenshot of Consumer Screen Sharing as indicated by the dashed, rounded-corner box around the Consumer's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13248" cy="2862072"/>
                    </a:xfrm>
                    <a:prstGeom prst="rect">
                      <a:avLst/>
                    </a:prstGeom>
                    <a:noFill/>
                    <a:ln>
                      <a:noFill/>
                    </a:ln>
                  </pic:spPr>
                </pic:pic>
              </a:graphicData>
            </a:graphic>
          </wp:inline>
        </w:drawing>
      </w:r>
    </w:p>
    <w:p w14:paraId="5DD33410" w14:textId="7DA87BB0" w:rsidR="000546DE" w:rsidRDefault="00FD5200" w:rsidP="00FD5200">
      <w:pPr>
        <w:pStyle w:val="FigureCaption"/>
      </w:pPr>
      <w:bookmarkStart w:id="427" w:name="_Ref41912810"/>
      <w:bookmarkStart w:id="428" w:name="_Toc43826709"/>
      <w:r>
        <w:t xml:space="preserve">Figure </w:t>
      </w:r>
      <w:fldSimple w:instr=" SEQ Figure \* ARABIC ">
        <w:r w:rsidR="00A5593D">
          <w:rPr>
            <w:noProof/>
          </w:rPr>
          <w:t>34</w:t>
        </w:r>
      </w:fldSimple>
      <w:bookmarkEnd w:id="427"/>
      <w:r w:rsidR="008766D3">
        <w:t>.</w:t>
      </w:r>
      <w:r w:rsidR="00AC69CE">
        <w:t xml:space="preserve"> </w:t>
      </w:r>
      <w:r w:rsidR="000546DE">
        <w:t xml:space="preserve">Screenshot of </w:t>
      </w:r>
      <w:r w:rsidR="00971A4D">
        <w:t xml:space="preserve">Consumer </w:t>
      </w:r>
      <w:r w:rsidR="000546DE">
        <w:t>Screen Sharing</w:t>
      </w:r>
      <w:bookmarkEnd w:id="428"/>
    </w:p>
    <w:p w14:paraId="0A8135CA" w14:textId="0FF2CF7F" w:rsidR="000546DE" w:rsidRDefault="00A12DFF" w:rsidP="000546DE">
      <w:pPr>
        <w:pStyle w:val="Heading3"/>
      </w:pPr>
      <w:bookmarkStart w:id="429" w:name="_Toc43824970"/>
      <w:r>
        <w:t xml:space="preserve">Consumer </w:t>
      </w:r>
      <w:r w:rsidR="000546DE">
        <w:t>File Sharing</w:t>
      </w:r>
      <w:bookmarkEnd w:id="429"/>
    </w:p>
    <w:p w14:paraId="412EB0E8" w14:textId="797F80DB" w:rsidR="00ED6963" w:rsidRDefault="00743A67" w:rsidP="007D4AF3">
      <w:bookmarkStart w:id="430" w:name="_Hlk43818482"/>
      <w:r>
        <w:t>ACE Direct supports file sharing between Agents and Customers</w:t>
      </w:r>
      <w:bookmarkEnd w:id="430"/>
      <w:r w:rsidR="002A3246">
        <w:t>.</w:t>
      </w:r>
      <w:r>
        <w:t xml:space="preserve"> </w:t>
      </w:r>
    </w:p>
    <w:p w14:paraId="07B4EF8A" w14:textId="49230A32" w:rsidR="000546DE" w:rsidRDefault="00A12DFF" w:rsidP="000546DE">
      <w:pPr>
        <w:pStyle w:val="Heading4"/>
      </w:pPr>
      <w:r>
        <w:t xml:space="preserve">Consumer </w:t>
      </w:r>
      <w:r w:rsidR="000546DE">
        <w:t xml:space="preserve">Sending </w:t>
      </w:r>
      <w:r w:rsidR="00743A67">
        <w:t>F</w:t>
      </w:r>
      <w:r w:rsidR="000546DE">
        <w:t>iles</w:t>
      </w:r>
    </w:p>
    <w:p w14:paraId="435636EE" w14:textId="7B117388" w:rsidR="000546DE" w:rsidRDefault="000546DE" w:rsidP="009174FD">
      <w:pPr>
        <w:spacing w:after="240"/>
      </w:pPr>
      <w:r>
        <w:t>Files can be shared between ACE Direct Agent</w:t>
      </w:r>
      <w:r w:rsidR="00795931">
        <w:t>s</w:t>
      </w:r>
      <w:r>
        <w:t xml:space="preserve"> </w:t>
      </w:r>
      <w:r w:rsidR="00795931">
        <w:t>and</w:t>
      </w:r>
      <w:r>
        <w:t xml:space="preserve"> Consumer</w:t>
      </w:r>
      <w:r w:rsidR="00795931">
        <w:t>s</w:t>
      </w:r>
      <w:r>
        <w:t xml:space="preserve">. </w:t>
      </w:r>
      <w:r w:rsidR="00795931">
        <w:t xml:space="preserve">To send a file, the </w:t>
      </w:r>
      <w:r w:rsidR="00A12DFF">
        <w:t>Consumer</w:t>
      </w:r>
      <w:r w:rsidR="00795931">
        <w:t xml:space="preserve"> </w:t>
      </w:r>
      <w:r>
        <w:t>click</w:t>
      </w:r>
      <w:r w:rsidR="00795931">
        <w:t>s</w:t>
      </w:r>
      <w:r>
        <w:t xml:space="preserve"> on the “Send File”</w:t>
      </w:r>
      <w:r w:rsidR="00795931">
        <w:t xml:space="preserve"> button </w:t>
      </w:r>
      <w:r>
        <w:t xml:space="preserve">as shown in </w:t>
      </w:r>
      <w:r w:rsidR="00795931">
        <w:fldChar w:fldCharType="begin"/>
      </w:r>
      <w:r w:rsidR="00795931">
        <w:instrText xml:space="preserve"> REF _Ref41913577 \h </w:instrText>
      </w:r>
      <w:r w:rsidR="00795931">
        <w:fldChar w:fldCharType="separate"/>
      </w:r>
      <w:r w:rsidR="00795931">
        <w:t xml:space="preserve">Figure </w:t>
      </w:r>
      <w:r w:rsidR="00795931">
        <w:rPr>
          <w:noProof/>
        </w:rPr>
        <w:t>35</w:t>
      </w:r>
      <w:r w:rsidR="00795931">
        <w:fldChar w:fldCharType="end"/>
      </w:r>
      <w:r>
        <w:t xml:space="preserve">. The </w:t>
      </w:r>
      <w:r w:rsidR="0075021E">
        <w:t>Consumer</w:t>
      </w:r>
      <w:r w:rsidR="003E5798">
        <w:t xml:space="preserve"> </w:t>
      </w:r>
      <w:r>
        <w:t>then click</w:t>
      </w:r>
      <w:r w:rsidR="00795931">
        <w:t>s</w:t>
      </w:r>
      <w:r>
        <w:t xml:space="preserve"> </w:t>
      </w:r>
      <w:r w:rsidR="00795931">
        <w:t>the</w:t>
      </w:r>
      <w:r>
        <w:t xml:space="preserve"> “Choose File” </w:t>
      </w:r>
      <w:r w:rsidR="00795931">
        <w:t xml:space="preserve">button </w:t>
      </w:r>
      <w:r>
        <w:t xml:space="preserve">to select the </w:t>
      </w:r>
      <w:r w:rsidR="00795931">
        <w:t xml:space="preserve">desired </w:t>
      </w:r>
      <w:r>
        <w:t>file</w:t>
      </w:r>
      <w:r w:rsidR="00795931">
        <w:t>s</w:t>
      </w:r>
      <w:r>
        <w:t xml:space="preserve">. </w:t>
      </w:r>
      <w:r w:rsidR="003E5798">
        <w:t xml:space="preserve">Consumers </w:t>
      </w:r>
      <w:r>
        <w:t xml:space="preserve">can send pictures (e.g.., </w:t>
      </w:r>
      <w:r w:rsidR="00795931">
        <w:t>*</w:t>
      </w:r>
      <w:r>
        <w:t xml:space="preserve">.png), text (e.g., </w:t>
      </w:r>
      <w:r w:rsidR="00795931">
        <w:t>*</w:t>
      </w:r>
      <w:r>
        <w:t xml:space="preserve">.txt), MS Word documents (e.g., </w:t>
      </w:r>
      <w:r w:rsidR="00795931">
        <w:t>*</w:t>
      </w:r>
      <w:r>
        <w:t xml:space="preserve">.doc, </w:t>
      </w:r>
      <w:r w:rsidR="00795931">
        <w:t>*</w:t>
      </w:r>
      <w:r>
        <w:t xml:space="preserve">.docx), MS Excel files (e.g., </w:t>
      </w:r>
      <w:r w:rsidR="00795931">
        <w:t>*</w:t>
      </w:r>
      <w:r>
        <w:t>.xls</w:t>
      </w:r>
      <w:r w:rsidR="00C34EBB">
        <w:t>, *.xlsx</w:t>
      </w:r>
      <w:r>
        <w:t xml:space="preserve">), MS </w:t>
      </w:r>
      <w:r w:rsidR="0075021E">
        <w:t>PowerPoint</w:t>
      </w:r>
      <w:r>
        <w:t xml:space="preserve"> files (e.g., </w:t>
      </w:r>
      <w:r w:rsidR="00795931">
        <w:t>*</w:t>
      </w:r>
      <w:r w:rsidR="00C34EBB">
        <w:t>.</w:t>
      </w:r>
      <w:r>
        <w:t>ppt</w:t>
      </w:r>
      <w:r w:rsidR="00C34EBB">
        <w:t>, *.pptx</w:t>
      </w:r>
      <w:r>
        <w:t xml:space="preserve">), and Adobe files (e.g., </w:t>
      </w:r>
      <w:r w:rsidR="00795931">
        <w:t>*</w:t>
      </w:r>
      <w:r>
        <w:t>.pdf). The files cannot</w:t>
      </w:r>
      <w:r w:rsidR="00795931">
        <w:t xml:space="preserve"> exceed</w:t>
      </w:r>
      <w:r>
        <w:t xml:space="preserve"> 15MB in size.</w:t>
      </w:r>
    </w:p>
    <w:p w14:paraId="0045D9F9" w14:textId="1B0990FC" w:rsidR="000546DE" w:rsidRDefault="00795931" w:rsidP="009174FD">
      <w:pPr>
        <w:pStyle w:val="Figure"/>
      </w:pPr>
      <w:r w:rsidRPr="00795931">
        <w:rPr>
          <w:noProof/>
        </w:rPr>
        <w:drawing>
          <wp:inline distT="0" distB="0" distL="0" distR="0" wp14:anchorId="4CE7FFF6" wp14:editId="49D60058">
            <wp:extent cx="3557016" cy="2295144"/>
            <wp:effectExtent l="0" t="0" r="5715" b="0"/>
            <wp:docPr id="1792953361" name="Picture 1792953361" descr="Figure 35 displays a screenshot of Consumer Sending Files with two downward-point arrows indicating (1) Send File and (2) Choose Fil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57016" cy="2295144"/>
                    </a:xfrm>
                    <a:prstGeom prst="rect">
                      <a:avLst/>
                    </a:prstGeom>
                    <a:noFill/>
                    <a:ln>
                      <a:noFill/>
                    </a:ln>
                  </pic:spPr>
                </pic:pic>
              </a:graphicData>
            </a:graphic>
          </wp:inline>
        </w:drawing>
      </w:r>
    </w:p>
    <w:p w14:paraId="17DA1A80" w14:textId="425DD710" w:rsidR="000546DE" w:rsidRDefault="00795931" w:rsidP="00795931">
      <w:pPr>
        <w:pStyle w:val="FigureCaption"/>
      </w:pPr>
      <w:bookmarkStart w:id="431" w:name="_Ref41913577"/>
      <w:bookmarkStart w:id="432" w:name="_Toc43826710"/>
      <w:r>
        <w:t xml:space="preserve">Figure </w:t>
      </w:r>
      <w:fldSimple w:instr=" SEQ Figure \* ARABIC ">
        <w:r w:rsidR="00A5593D">
          <w:rPr>
            <w:noProof/>
          </w:rPr>
          <w:t>35</w:t>
        </w:r>
      </w:fldSimple>
      <w:bookmarkEnd w:id="431"/>
      <w:r w:rsidR="008766D3">
        <w:t>.</w:t>
      </w:r>
      <w:r w:rsidR="000546DE">
        <w:t xml:space="preserve"> Screenshot of </w:t>
      </w:r>
      <w:r w:rsidR="007B0892">
        <w:t>Consumer</w:t>
      </w:r>
      <w:r w:rsidR="000546DE">
        <w:t xml:space="preserve"> Sending Files</w:t>
      </w:r>
      <w:bookmarkEnd w:id="432"/>
    </w:p>
    <w:p w14:paraId="253761E5" w14:textId="6C2FBDA8" w:rsidR="000546DE" w:rsidRDefault="008437E7" w:rsidP="000546DE">
      <w:pPr>
        <w:pStyle w:val="Heading4"/>
      </w:pPr>
      <w:r>
        <w:lastRenderedPageBreak/>
        <w:t xml:space="preserve">Consumer </w:t>
      </w:r>
      <w:r w:rsidR="000546DE">
        <w:t>Downloading Files</w:t>
      </w:r>
    </w:p>
    <w:p w14:paraId="58B35F78" w14:textId="73A17CEB" w:rsidR="000546DE" w:rsidRDefault="008437E7" w:rsidP="009174FD">
      <w:pPr>
        <w:spacing w:after="240"/>
      </w:pPr>
      <w:r>
        <w:t xml:space="preserve">Consumers </w:t>
      </w:r>
      <w:r w:rsidR="00C00299">
        <w:t>can</w:t>
      </w:r>
      <w:r w:rsidR="000546DE">
        <w:t xml:space="preserve"> download files from other Agents by clicking </w:t>
      </w:r>
      <w:r w:rsidR="00CA32EC">
        <w:t xml:space="preserve">the </w:t>
      </w:r>
      <w:r w:rsidR="000546DE">
        <w:t>“Choose File”</w:t>
      </w:r>
      <w:r w:rsidR="00CA32EC">
        <w:t xml:space="preserve"> button</w:t>
      </w:r>
      <w:r w:rsidR="000546DE">
        <w:t xml:space="preserve"> </w:t>
      </w:r>
      <w:r w:rsidR="00CA32EC">
        <w:t xml:space="preserve">as shown in </w:t>
      </w:r>
      <w:r w:rsidR="00CA32EC">
        <w:fldChar w:fldCharType="begin"/>
      </w:r>
      <w:r w:rsidR="00CA32EC">
        <w:instrText xml:space="preserve"> REF _Ref41914569 \h </w:instrText>
      </w:r>
      <w:r w:rsidR="00CA32EC">
        <w:fldChar w:fldCharType="separate"/>
      </w:r>
      <w:r w:rsidR="00CA32EC">
        <w:t xml:space="preserve">Figure </w:t>
      </w:r>
      <w:r w:rsidR="00CA32EC">
        <w:rPr>
          <w:noProof/>
        </w:rPr>
        <w:t>36</w:t>
      </w:r>
      <w:r w:rsidR="00CA32EC">
        <w:fldChar w:fldCharType="end"/>
      </w:r>
      <w:r w:rsidR="00CA32EC">
        <w:t>.</w:t>
      </w:r>
      <w:r w:rsidR="000546DE">
        <w:t xml:space="preserve"> </w:t>
      </w:r>
      <w:r>
        <w:t xml:space="preserve">Consumers </w:t>
      </w:r>
      <w:r w:rsidR="000546DE">
        <w:t xml:space="preserve">can download pictures (e.g.., </w:t>
      </w:r>
      <w:r w:rsidR="007473F1">
        <w:t>*</w:t>
      </w:r>
      <w:r w:rsidR="000546DE">
        <w:t xml:space="preserve">.png), text (e.g., </w:t>
      </w:r>
      <w:r w:rsidR="00CA32EC">
        <w:t>*</w:t>
      </w:r>
      <w:r w:rsidR="000546DE">
        <w:t xml:space="preserve">.txt), MS Word documents (e.g., </w:t>
      </w:r>
      <w:r w:rsidR="00CA32EC">
        <w:t>*</w:t>
      </w:r>
      <w:r w:rsidR="000546DE">
        <w:t xml:space="preserve">.doc, </w:t>
      </w:r>
      <w:r w:rsidR="00CA32EC">
        <w:t>*</w:t>
      </w:r>
      <w:r w:rsidR="000546DE">
        <w:t xml:space="preserve">.docx), MS Excel files (e.g., </w:t>
      </w:r>
      <w:r w:rsidR="00CA32EC">
        <w:t>*</w:t>
      </w:r>
      <w:r w:rsidR="000546DE">
        <w:t>.xls</w:t>
      </w:r>
      <w:r w:rsidR="00C34EBB">
        <w:t>, *.xlsx</w:t>
      </w:r>
      <w:r w:rsidR="000546DE">
        <w:t xml:space="preserve">), MS </w:t>
      </w:r>
      <w:r w:rsidR="0075021E">
        <w:t>PowerPoint</w:t>
      </w:r>
      <w:r w:rsidR="000546DE">
        <w:t xml:space="preserve"> files (e.g., </w:t>
      </w:r>
      <w:r w:rsidR="00CA32EC">
        <w:t>*</w:t>
      </w:r>
      <w:r w:rsidR="000546DE">
        <w:t>ppt</w:t>
      </w:r>
      <w:r w:rsidR="00CA32EC">
        <w:t>, *.pptx</w:t>
      </w:r>
      <w:r w:rsidR="000546DE">
        <w:t xml:space="preserve">), and Adobe files (e.g., </w:t>
      </w:r>
      <w:r w:rsidR="00CA32EC">
        <w:t>*</w:t>
      </w:r>
      <w:r w:rsidR="000546DE">
        <w:t xml:space="preserve">.pdf). The files cannot </w:t>
      </w:r>
      <w:r w:rsidR="00CA32EC">
        <w:t>exceed</w:t>
      </w:r>
      <w:r w:rsidR="000546DE">
        <w:t xml:space="preserve"> 15MB in size.</w:t>
      </w:r>
    </w:p>
    <w:p w14:paraId="7462635F" w14:textId="57EAD18D" w:rsidR="000546DE" w:rsidRDefault="00CA32EC" w:rsidP="009174FD">
      <w:pPr>
        <w:pStyle w:val="Figure"/>
      </w:pPr>
      <w:r w:rsidRPr="00CA32EC">
        <w:rPr>
          <w:noProof/>
        </w:rPr>
        <w:drawing>
          <wp:inline distT="0" distB="0" distL="0" distR="0" wp14:anchorId="3F62E7F4" wp14:editId="3024F1E5">
            <wp:extent cx="3218688" cy="2752344"/>
            <wp:effectExtent l="0" t="0" r="1270" b="0"/>
            <wp:docPr id="1792953365" name="Picture 1792953365" descr="Figure 36 displays a screenshot of a Consumer downloading files. An upward-pointing arrow indicates the Download File butto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18688" cy="2752344"/>
                    </a:xfrm>
                    <a:prstGeom prst="rect">
                      <a:avLst/>
                    </a:prstGeom>
                    <a:noFill/>
                    <a:ln>
                      <a:noFill/>
                    </a:ln>
                  </pic:spPr>
                </pic:pic>
              </a:graphicData>
            </a:graphic>
          </wp:inline>
        </w:drawing>
      </w:r>
    </w:p>
    <w:p w14:paraId="7D8B191C" w14:textId="63D72096" w:rsidR="000546DE" w:rsidRDefault="00CA32EC" w:rsidP="00CA32EC">
      <w:pPr>
        <w:pStyle w:val="FigureCaption"/>
      </w:pPr>
      <w:bookmarkStart w:id="433" w:name="_Ref41914569"/>
      <w:bookmarkStart w:id="434" w:name="_Toc43826711"/>
      <w:r>
        <w:t xml:space="preserve">Figure </w:t>
      </w:r>
      <w:fldSimple w:instr=" SEQ Figure \* ARABIC ">
        <w:r w:rsidR="00A5593D">
          <w:rPr>
            <w:noProof/>
          </w:rPr>
          <w:t>36</w:t>
        </w:r>
      </w:fldSimple>
      <w:bookmarkEnd w:id="433"/>
      <w:r w:rsidR="008766D3">
        <w:t>.</w:t>
      </w:r>
      <w:r w:rsidR="000546DE">
        <w:t xml:space="preserve"> Screenshot of </w:t>
      </w:r>
      <w:r w:rsidR="00E310B1">
        <w:t xml:space="preserve">Consumer </w:t>
      </w:r>
      <w:r w:rsidR="000546DE">
        <w:t>Downloading Files</w:t>
      </w:r>
      <w:bookmarkEnd w:id="434"/>
    </w:p>
    <w:p w14:paraId="728B9EF9" w14:textId="53E54963" w:rsidR="005826DB" w:rsidRDefault="00427B87" w:rsidP="00754587">
      <w:pPr>
        <w:pStyle w:val="Heading2"/>
      </w:pPr>
      <w:bookmarkStart w:id="435" w:name="_Toc488130094"/>
      <w:bookmarkStart w:id="436" w:name="_Toc488131910"/>
      <w:bookmarkStart w:id="437" w:name="_Toc488132096"/>
      <w:bookmarkStart w:id="438" w:name="_Toc489255240"/>
      <w:bookmarkStart w:id="439" w:name="_Toc489255399"/>
      <w:bookmarkStart w:id="440" w:name="_Toc489340396"/>
      <w:bookmarkStart w:id="441" w:name="_Toc488131923"/>
      <w:bookmarkStart w:id="442" w:name="_Toc510098742"/>
      <w:bookmarkStart w:id="443" w:name="_Ref510127622"/>
      <w:bookmarkStart w:id="444" w:name="_Toc510147753"/>
      <w:bookmarkStart w:id="445" w:name="_Toc512262057"/>
      <w:bookmarkStart w:id="446" w:name="_Toc512336760"/>
      <w:bookmarkStart w:id="447" w:name="_Toc43824971"/>
      <w:bookmarkEnd w:id="435"/>
      <w:bookmarkEnd w:id="436"/>
      <w:bookmarkEnd w:id="437"/>
      <w:bookmarkEnd w:id="438"/>
      <w:bookmarkEnd w:id="439"/>
      <w:bookmarkEnd w:id="440"/>
      <w:r>
        <w:t>Management Portal</w:t>
      </w:r>
      <w:bookmarkEnd w:id="441"/>
      <w:bookmarkEnd w:id="442"/>
      <w:bookmarkEnd w:id="443"/>
      <w:bookmarkEnd w:id="444"/>
      <w:bookmarkEnd w:id="445"/>
      <w:bookmarkEnd w:id="446"/>
      <w:bookmarkEnd w:id="447"/>
    </w:p>
    <w:p w14:paraId="728B9EFA" w14:textId="72637967" w:rsidR="005826DB" w:rsidRDefault="00427B87">
      <w:r>
        <w:t xml:space="preserve">The Management Portal consists of </w:t>
      </w:r>
      <w:r w:rsidR="00081836">
        <w:t xml:space="preserve">five </w:t>
      </w:r>
      <w:r>
        <w:t xml:space="preserve">main components: Management Dashboard, Call Detail Record </w:t>
      </w:r>
      <w:r w:rsidR="00F7176D">
        <w:t>D</w:t>
      </w:r>
      <w:r>
        <w:t xml:space="preserve">ashboard, </w:t>
      </w:r>
      <w:r w:rsidR="00E54507">
        <w:t xml:space="preserve">Videomail </w:t>
      </w:r>
      <w:r w:rsidR="00F7176D">
        <w:t>D</w:t>
      </w:r>
      <w:r w:rsidR="00E54507">
        <w:t xml:space="preserve">ashboard, </w:t>
      </w:r>
      <w:r>
        <w:t>Light Configuration page</w:t>
      </w:r>
      <w:r w:rsidR="00E54507">
        <w:t>, and Hours of Operation page</w:t>
      </w:r>
      <w:r>
        <w:t>. These pages</w:t>
      </w:r>
      <w:r w:rsidR="00C34EBB">
        <w:t xml:space="preserve"> </w:t>
      </w:r>
      <w:r>
        <w:t xml:space="preserve">present the </w:t>
      </w:r>
      <w:r w:rsidR="00852362">
        <w:t>M</w:t>
      </w:r>
      <w:r>
        <w:t>anager with information about call center</w:t>
      </w:r>
      <w:r w:rsidR="00D7625C">
        <w:t xml:space="preserve"> operations</w:t>
      </w:r>
      <w:r>
        <w:t xml:space="preserve">, incoming calls, </w:t>
      </w:r>
      <w:r w:rsidR="006649A2">
        <w:t xml:space="preserve">videomail management, </w:t>
      </w:r>
      <w:r>
        <w:t>customiz</w:t>
      </w:r>
      <w:r w:rsidR="00D7625C">
        <w:t>ing</w:t>
      </w:r>
      <w:r>
        <w:t xml:space="preserve"> colors associated with an </w:t>
      </w:r>
      <w:r w:rsidR="00F9550C">
        <w:t>Agent status on the Kuando Busyl</w:t>
      </w:r>
      <w:r>
        <w:t>ight™</w:t>
      </w:r>
      <w:r w:rsidR="0099337B">
        <w:t xml:space="preserve"> (</w:t>
      </w:r>
      <w:r w:rsidR="00266276">
        <w:t>please refer to subsection</w:t>
      </w:r>
      <w:r w:rsidR="00EE0EC4">
        <w:t xml:space="preserve"> </w:t>
      </w:r>
      <w:r w:rsidR="004572C1">
        <w:fldChar w:fldCharType="begin"/>
      </w:r>
      <w:r w:rsidR="004572C1">
        <w:instrText xml:space="preserve"> REF _Ref510094063 \r \h </w:instrText>
      </w:r>
      <w:r w:rsidR="004572C1">
        <w:fldChar w:fldCharType="separate"/>
      </w:r>
      <w:r w:rsidR="004572C1">
        <w:t>2.7.2</w:t>
      </w:r>
      <w:r w:rsidR="004572C1">
        <w:fldChar w:fldCharType="end"/>
      </w:r>
      <w:r>
        <w:fldChar w:fldCharType="begin"/>
      </w:r>
      <w:r>
        <w:instrText>REF _Ref510094063 \r</w:instrText>
      </w:r>
      <w:r>
        <w:fldChar w:fldCharType="end"/>
      </w:r>
      <w:r w:rsidR="0099337B">
        <w:t>)</w:t>
      </w:r>
      <w:r w:rsidR="006649A2">
        <w:t>, and manag</w:t>
      </w:r>
      <w:r w:rsidR="00D7625C">
        <w:t>ing</w:t>
      </w:r>
      <w:r w:rsidR="006649A2">
        <w:t xml:space="preserve"> </w:t>
      </w:r>
      <w:r w:rsidR="00D7625C">
        <w:t xml:space="preserve">the call center </w:t>
      </w:r>
      <w:r w:rsidR="006649A2">
        <w:t>hours of operation</w:t>
      </w:r>
      <w:r>
        <w:t>.</w:t>
      </w:r>
    </w:p>
    <w:p w14:paraId="728B9EFB" w14:textId="77777777" w:rsidR="005826DB" w:rsidRDefault="00427B87">
      <w:pPr>
        <w:pStyle w:val="Heading3"/>
      </w:pPr>
      <w:bookmarkStart w:id="448" w:name="_Toc488131924"/>
      <w:bookmarkStart w:id="449" w:name="_Toc510098743"/>
      <w:bookmarkStart w:id="450" w:name="_Toc510147754"/>
      <w:bookmarkStart w:id="451" w:name="_Toc512262058"/>
      <w:bookmarkStart w:id="452" w:name="_Toc512336761"/>
      <w:bookmarkStart w:id="453" w:name="_Toc43824972"/>
      <w:r>
        <w:t>Management Dashboard</w:t>
      </w:r>
      <w:bookmarkEnd w:id="448"/>
      <w:bookmarkEnd w:id="449"/>
      <w:bookmarkEnd w:id="450"/>
      <w:bookmarkEnd w:id="451"/>
      <w:bookmarkEnd w:id="452"/>
      <w:bookmarkEnd w:id="453"/>
    </w:p>
    <w:p w14:paraId="728B9EFC" w14:textId="517A7BA0" w:rsidR="005826DB" w:rsidRDefault="00427B87">
      <w:r>
        <w:t>The Management Dashboard, as shown in</w:t>
      </w:r>
      <w:r w:rsidR="004572C1">
        <w:t xml:space="preserve"> </w:t>
      </w:r>
      <w:r w:rsidR="004572C1">
        <w:fldChar w:fldCharType="begin"/>
      </w:r>
      <w:r w:rsidR="004572C1">
        <w:instrText xml:space="preserve"> REF _Ref494919039 \h </w:instrText>
      </w:r>
      <w:r w:rsidR="004572C1">
        <w:fldChar w:fldCharType="separate"/>
      </w:r>
      <w:r w:rsidR="004572C1">
        <w:t xml:space="preserve">Figure </w:t>
      </w:r>
      <w:r w:rsidR="004572C1">
        <w:rPr>
          <w:noProof/>
        </w:rPr>
        <w:t>37</w:t>
      </w:r>
      <w:r w:rsidR="004572C1">
        <w:fldChar w:fldCharType="end"/>
      </w:r>
      <w:r>
        <w:t>, provides KPIs for monitoring in real time. Follow these two steps to access the Management Dashboard:</w:t>
      </w:r>
    </w:p>
    <w:p w14:paraId="728B9EFD" w14:textId="699E1C0E" w:rsidR="005826DB" w:rsidRDefault="00427B87">
      <w:pPr>
        <w:pStyle w:val="BulletListMultiple"/>
      </w:pPr>
      <w:r>
        <w:t xml:space="preserve">Start </w:t>
      </w:r>
      <w:r w:rsidR="000B3837">
        <w:t>the</w:t>
      </w:r>
      <w:r>
        <w:t xml:space="preserve"> browser on a machine that can access the Management Portal </w:t>
      </w:r>
      <w:r w:rsidR="00115A3E">
        <w:t xml:space="preserve">Node.js </w:t>
      </w:r>
      <w:r>
        <w:t>server.</w:t>
      </w:r>
    </w:p>
    <w:p w14:paraId="728B9EFE" w14:textId="0EFB3CD7" w:rsidR="005826DB" w:rsidRDefault="27D76D77">
      <w:pPr>
        <w:pStyle w:val="BulletListMultipleLast"/>
      </w:pPr>
      <w:r>
        <w:t xml:space="preserve">Enter a URL similar to </w:t>
      </w:r>
      <w:r w:rsidRPr="27D76D77">
        <w:rPr>
          <w:rStyle w:val="Hyperlink"/>
        </w:rPr>
        <w:t>https://&lt;hostname&gt;/ManagementPortal</w:t>
      </w:r>
      <w:r>
        <w:t>, where &lt;hostname&gt; is the host name of the Management Portal server. The exact URL depends on your installation and customization of ACE Direct.</w:t>
      </w:r>
    </w:p>
    <w:p w14:paraId="0111ADA3" w14:textId="732AA58E" w:rsidR="00803BA8" w:rsidRDefault="5239DFDB" w:rsidP="009174FD">
      <w:pPr>
        <w:pStyle w:val="Figure"/>
      </w:pPr>
      <w:r>
        <w:rPr>
          <w:noProof/>
        </w:rPr>
        <w:lastRenderedPageBreak/>
        <w:drawing>
          <wp:inline distT="0" distB="0" distL="0" distR="0" wp14:anchorId="665A7CEA" wp14:editId="190096A0">
            <wp:extent cx="5577840" cy="2752344"/>
            <wp:effectExtent l="19050" t="19050" r="22860" b="10160"/>
            <wp:docPr id="1035625571" name="Picture 284344008" descr="Figure 37 presents a screenshot of the ACE Direct Management Dashboard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34400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7840" cy="2752344"/>
                    </a:xfrm>
                    <a:prstGeom prst="rect">
                      <a:avLst/>
                    </a:prstGeom>
                    <a:ln w="12700">
                      <a:solidFill>
                        <a:schemeClr val="tx1"/>
                      </a:solidFill>
                    </a:ln>
                  </pic:spPr>
                </pic:pic>
              </a:graphicData>
            </a:graphic>
          </wp:inline>
        </w:drawing>
      </w:r>
    </w:p>
    <w:p w14:paraId="728B9F00" w14:textId="49871D22" w:rsidR="005826DB" w:rsidRDefault="00D7625C" w:rsidP="00D7625C">
      <w:pPr>
        <w:pStyle w:val="FigureCaption"/>
      </w:pPr>
      <w:bookmarkStart w:id="454" w:name="_Ref494919039"/>
      <w:bookmarkStart w:id="455" w:name="_Toc510098637"/>
      <w:bookmarkStart w:id="456" w:name="_Toc510147820"/>
      <w:bookmarkStart w:id="457" w:name="_Toc512262018"/>
      <w:bookmarkStart w:id="458" w:name="_Toc512336721"/>
      <w:bookmarkStart w:id="459" w:name="_Toc43826712"/>
      <w:r>
        <w:t xml:space="preserve">Figure </w:t>
      </w:r>
      <w:fldSimple w:instr=" SEQ Figure \* ARABIC ">
        <w:r w:rsidR="00A5593D">
          <w:rPr>
            <w:noProof/>
          </w:rPr>
          <w:t>37</w:t>
        </w:r>
      </w:fldSimple>
      <w:bookmarkEnd w:id="454"/>
      <w:r w:rsidR="00427B87">
        <w:t>. Screenshot of Management Dashboard</w:t>
      </w:r>
      <w:bookmarkEnd w:id="455"/>
      <w:bookmarkEnd w:id="456"/>
      <w:bookmarkEnd w:id="457"/>
      <w:bookmarkEnd w:id="458"/>
      <w:bookmarkEnd w:id="459"/>
    </w:p>
    <w:p w14:paraId="728B9F01" w14:textId="77777777" w:rsidR="005826DB" w:rsidRDefault="00427B87">
      <w:pPr>
        <w:pStyle w:val="UnnumberedHeading"/>
      </w:pPr>
      <w:r>
        <w:t>Key Performance Indicator Types</w:t>
      </w:r>
    </w:p>
    <w:p w14:paraId="728B9F02" w14:textId="3E1803A1" w:rsidR="005826DB" w:rsidRDefault="00427B87">
      <w:r>
        <w:t xml:space="preserve">The ACE Direct Management Dashboard presents </w:t>
      </w:r>
      <w:r w:rsidR="000C3B2B">
        <w:t xml:space="preserve">four </w:t>
      </w:r>
      <w:r>
        <w:t>types of KPIs:</w:t>
      </w:r>
    </w:p>
    <w:p w14:paraId="728B9F03" w14:textId="27797D30" w:rsidR="005826DB" w:rsidRDefault="00427B87">
      <w:pPr>
        <w:pStyle w:val="NumberedList"/>
      </w:pPr>
      <w:r w:rsidRPr="3F606D0F">
        <w:rPr>
          <w:b/>
          <w:bCs/>
        </w:rPr>
        <w:t>Summary Data</w:t>
      </w:r>
      <w:r w:rsidRPr="009174FD">
        <w:t xml:space="preserve"> –</w:t>
      </w:r>
      <w:r w:rsidR="00D7625C">
        <w:t xml:space="preserve"> </w:t>
      </w:r>
      <w:r>
        <w:t xml:space="preserve">The following KPIs </w:t>
      </w:r>
      <w:r w:rsidR="00202DBE">
        <w:t xml:space="preserve">provide insight into </w:t>
      </w:r>
      <w:r w:rsidR="00BF1E88">
        <w:t>call center status data:</w:t>
      </w:r>
    </w:p>
    <w:p w14:paraId="728B9F04" w14:textId="77777777" w:rsidR="005826DB" w:rsidRDefault="00427B87" w:rsidP="000B1AA5">
      <w:pPr>
        <w:numPr>
          <w:ilvl w:val="1"/>
          <w:numId w:val="15"/>
        </w:numPr>
        <w:spacing w:before="0"/>
      </w:pPr>
      <w:r>
        <w:t xml:space="preserve">Calls Waiting – Number of calls waiting in </w:t>
      </w:r>
      <w:r w:rsidRPr="005777F6">
        <w:t>all queues.</w:t>
      </w:r>
    </w:p>
    <w:p w14:paraId="728B9F05" w14:textId="77777777" w:rsidR="005826DB" w:rsidRDefault="00427B87" w:rsidP="000B1AA5">
      <w:pPr>
        <w:numPr>
          <w:ilvl w:val="1"/>
          <w:numId w:val="15"/>
        </w:numPr>
        <w:spacing w:before="0"/>
      </w:pPr>
      <w:r>
        <w:t>Calls Handled – Number of calls completed</w:t>
      </w:r>
      <w:r w:rsidRPr="005777F6">
        <w:t xml:space="preserve"> in all queues.</w:t>
      </w:r>
    </w:p>
    <w:p w14:paraId="728B9F06" w14:textId="77777777" w:rsidR="005826DB" w:rsidRDefault="00427B87" w:rsidP="000B1AA5">
      <w:pPr>
        <w:numPr>
          <w:ilvl w:val="1"/>
          <w:numId w:val="15"/>
        </w:numPr>
        <w:spacing w:before="0"/>
      </w:pPr>
      <w:r>
        <w:t xml:space="preserve">Average Hold Time (minutes:seconds) – Average call holding time in </w:t>
      </w:r>
      <w:r w:rsidRPr="005777F6">
        <w:t>all queues.</w:t>
      </w:r>
    </w:p>
    <w:p w14:paraId="728B9F07" w14:textId="00934890" w:rsidR="005826DB" w:rsidRDefault="00427B87" w:rsidP="000B1AA5">
      <w:pPr>
        <w:numPr>
          <w:ilvl w:val="1"/>
          <w:numId w:val="15"/>
        </w:numPr>
        <w:spacing w:before="0"/>
      </w:pPr>
      <w:r>
        <w:t>Calls Abandoned – Number of calls not answered</w:t>
      </w:r>
      <w:r w:rsidRPr="005777F6">
        <w:t xml:space="preserve"> in all queues.</w:t>
      </w:r>
    </w:p>
    <w:p w14:paraId="2D5364A0" w14:textId="45DD821C" w:rsidR="00A17011" w:rsidRDefault="000C589B" w:rsidP="000B1AA5">
      <w:pPr>
        <w:numPr>
          <w:ilvl w:val="1"/>
          <w:numId w:val="15"/>
        </w:numPr>
        <w:spacing w:before="0"/>
      </w:pPr>
      <w:r>
        <w:t>Average Calls in Queue (chart) – Real-time chart of average calls in queue.</w:t>
      </w:r>
    </w:p>
    <w:p w14:paraId="72EED721" w14:textId="25C2B6B8" w:rsidR="000C589B" w:rsidRDefault="000C589B" w:rsidP="000B1AA5">
      <w:pPr>
        <w:numPr>
          <w:ilvl w:val="1"/>
          <w:numId w:val="15"/>
        </w:numPr>
        <w:spacing w:before="0"/>
      </w:pPr>
      <w:r>
        <w:t>Agent Status (chart) – Real-time chart of agents logged in/out.</w:t>
      </w:r>
    </w:p>
    <w:p w14:paraId="728B9F08" w14:textId="4517FDC3" w:rsidR="005826DB" w:rsidRDefault="00427B87">
      <w:pPr>
        <w:pStyle w:val="NumberedList"/>
      </w:pPr>
      <w:r w:rsidRPr="3F606D0F">
        <w:rPr>
          <w:b/>
          <w:bCs/>
        </w:rPr>
        <w:t>Queue-related KPIs</w:t>
      </w:r>
      <w:r>
        <w:t xml:space="preserve"> </w:t>
      </w:r>
      <w:r w:rsidRPr="3F606D0F">
        <w:rPr>
          <w:b/>
          <w:bCs/>
        </w:rPr>
        <w:t>–</w:t>
      </w:r>
      <w:r>
        <w:t xml:space="preserve"> The following KPIs are:</w:t>
      </w:r>
    </w:p>
    <w:p w14:paraId="728B9F09" w14:textId="77777777" w:rsidR="005826DB" w:rsidRDefault="00427B87" w:rsidP="000B1AA5">
      <w:pPr>
        <w:numPr>
          <w:ilvl w:val="1"/>
          <w:numId w:val="16"/>
        </w:numPr>
        <w:spacing w:before="0"/>
      </w:pPr>
      <w:r>
        <w:t>Logged In – Number of Agents currently logged into the system.</w:t>
      </w:r>
    </w:p>
    <w:p w14:paraId="728B9F0A" w14:textId="77777777" w:rsidR="005826DB" w:rsidRDefault="00427B87" w:rsidP="000B1AA5">
      <w:pPr>
        <w:numPr>
          <w:ilvl w:val="1"/>
          <w:numId w:val="16"/>
        </w:numPr>
        <w:spacing w:before="0"/>
      </w:pPr>
      <w:r>
        <w:t>Available Agents – Number of Agents currently in a ready state.</w:t>
      </w:r>
    </w:p>
    <w:p w14:paraId="728B9F0B" w14:textId="77777777" w:rsidR="005826DB" w:rsidRDefault="00427B87" w:rsidP="000B1AA5">
      <w:pPr>
        <w:numPr>
          <w:ilvl w:val="1"/>
          <w:numId w:val="16"/>
        </w:numPr>
        <w:spacing w:before="0"/>
      </w:pPr>
      <w:r>
        <w:t>Current Calls – Number of calls currently in progress.</w:t>
      </w:r>
    </w:p>
    <w:p w14:paraId="728B9F0C" w14:textId="77777777" w:rsidR="005826DB" w:rsidRDefault="00427B87" w:rsidP="000B1AA5">
      <w:pPr>
        <w:numPr>
          <w:ilvl w:val="1"/>
          <w:numId w:val="16"/>
        </w:numPr>
        <w:spacing w:before="0"/>
      </w:pPr>
      <w:r>
        <w:t>Total Calls – Total number of calls made.</w:t>
      </w:r>
    </w:p>
    <w:p w14:paraId="728B9F0D" w14:textId="77777777" w:rsidR="005826DB" w:rsidRDefault="00427B87" w:rsidP="000B1AA5">
      <w:pPr>
        <w:numPr>
          <w:ilvl w:val="1"/>
          <w:numId w:val="16"/>
        </w:numPr>
        <w:spacing w:before="0"/>
      </w:pPr>
      <w:r>
        <w:t>Calls Handled – Total number of calls answered by an Agent.</w:t>
      </w:r>
    </w:p>
    <w:p w14:paraId="728B9F0E" w14:textId="77777777" w:rsidR="005826DB" w:rsidRDefault="00427B87" w:rsidP="000B1AA5">
      <w:pPr>
        <w:numPr>
          <w:ilvl w:val="1"/>
          <w:numId w:val="16"/>
        </w:numPr>
        <w:spacing w:before="0"/>
      </w:pPr>
      <w:r>
        <w:t>Calls Abandoned – Total number of calls abandoned.</w:t>
      </w:r>
    </w:p>
    <w:p w14:paraId="728B9F0F" w14:textId="77777777" w:rsidR="005826DB" w:rsidRDefault="00427B87" w:rsidP="000B1AA5">
      <w:pPr>
        <w:numPr>
          <w:ilvl w:val="1"/>
          <w:numId w:val="16"/>
        </w:numPr>
        <w:spacing w:before="0"/>
      </w:pPr>
      <w:r>
        <w:t>Talk Time – Average talk time (minutes:seconds).</w:t>
      </w:r>
    </w:p>
    <w:p w14:paraId="728B9F10" w14:textId="77777777" w:rsidR="005826DB" w:rsidRDefault="00427B87" w:rsidP="000B1AA5">
      <w:pPr>
        <w:numPr>
          <w:ilvl w:val="1"/>
          <w:numId w:val="16"/>
        </w:numPr>
        <w:spacing w:before="0"/>
      </w:pPr>
      <w:r>
        <w:t>Hold Time – Average hold time (minutes:seconds).</w:t>
      </w:r>
    </w:p>
    <w:p w14:paraId="728B9F11" w14:textId="11481C0A" w:rsidR="005826DB" w:rsidRDefault="00427B87" w:rsidP="000B1AA5">
      <w:pPr>
        <w:numPr>
          <w:ilvl w:val="1"/>
          <w:numId w:val="16"/>
        </w:numPr>
        <w:spacing w:before="0"/>
      </w:pPr>
      <w:r>
        <w:t>Longest Hold Time – The longest hold</w:t>
      </w:r>
      <w:r w:rsidR="00D13C20">
        <w:t xml:space="preserve"> time</w:t>
      </w:r>
      <w:r>
        <w:t xml:space="preserve"> (minutes:seconds).</w:t>
      </w:r>
    </w:p>
    <w:p w14:paraId="728B9F12" w14:textId="77777777" w:rsidR="005826DB" w:rsidRDefault="00427B87">
      <w:pPr>
        <w:pStyle w:val="NumberedList"/>
      </w:pPr>
      <w:r w:rsidRPr="3F606D0F">
        <w:rPr>
          <w:b/>
          <w:bCs/>
        </w:rPr>
        <w:lastRenderedPageBreak/>
        <w:t>Agent-related KPIs</w:t>
      </w:r>
      <w:r>
        <w:t xml:space="preserve"> </w:t>
      </w:r>
      <w:r w:rsidRPr="3F606D0F">
        <w:rPr>
          <w:b/>
          <w:bCs/>
        </w:rPr>
        <w:t>–</w:t>
      </w:r>
      <w:r>
        <w:t xml:space="preserve"> The following KPIs are displayed per Agent. The Agent name, extension, and registered queues are displayed along with the KPI:</w:t>
      </w:r>
    </w:p>
    <w:p w14:paraId="728B9F13" w14:textId="27AB2364" w:rsidR="005826DB" w:rsidRDefault="00427B87" w:rsidP="000B1AA5">
      <w:pPr>
        <w:numPr>
          <w:ilvl w:val="1"/>
          <w:numId w:val="17"/>
        </w:numPr>
        <w:spacing w:before="0"/>
      </w:pPr>
      <w:r>
        <w:t xml:space="preserve">Agent </w:t>
      </w:r>
      <w:r w:rsidR="00F7176D">
        <w:t>N</w:t>
      </w:r>
      <w:r>
        <w:t>ame – Name of the Agent.</w:t>
      </w:r>
    </w:p>
    <w:p w14:paraId="728B9F14" w14:textId="6B796C0C" w:rsidR="005826DB" w:rsidRDefault="00427B87" w:rsidP="000B1AA5">
      <w:pPr>
        <w:numPr>
          <w:ilvl w:val="1"/>
          <w:numId w:val="17"/>
        </w:numPr>
        <w:spacing w:before="0"/>
      </w:pPr>
      <w:r>
        <w:t xml:space="preserve">Registered </w:t>
      </w:r>
      <w:r w:rsidR="00F7176D">
        <w:t>E</w:t>
      </w:r>
      <w:r>
        <w:t>xtension – Extension assigned to the Agent.</w:t>
      </w:r>
    </w:p>
    <w:p w14:paraId="728B9F15" w14:textId="2C32F575" w:rsidR="005826DB" w:rsidRDefault="00427B87" w:rsidP="000B1AA5">
      <w:pPr>
        <w:numPr>
          <w:ilvl w:val="1"/>
          <w:numId w:val="17"/>
        </w:numPr>
        <w:spacing w:before="0"/>
      </w:pPr>
      <w:r>
        <w:t xml:space="preserve">Registered </w:t>
      </w:r>
      <w:r w:rsidR="00F7176D">
        <w:t>Q</w:t>
      </w:r>
      <w:r>
        <w:t>ueues – Asterisk queues assigned to the Agent. All queue names are displayed if an Agent is assigned to more than one queue.</w:t>
      </w:r>
    </w:p>
    <w:p w14:paraId="728B9F16" w14:textId="77777777" w:rsidR="005826DB" w:rsidRDefault="00427B87" w:rsidP="000B1AA5">
      <w:pPr>
        <w:numPr>
          <w:ilvl w:val="1"/>
          <w:numId w:val="17"/>
        </w:numPr>
        <w:spacing w:before="0"/>
      </w:pPr>
      <w:r>
        <w:t>Calls Completed – Number of calls handled (answered and completed) by the Agent.</w:t>
      </w:r>
    </w:p>
    <w:p w14:paraId="728B9F17" w14:textId="77777777" w:rsidR="005826DB" w:rsidRDefault="00427B87" w:rsidP="000B1AA5">
      <w:pPr>
        <w:numPr>
          <w:ilvl w:val="1"/>
          <w:numId w:val="17"/>
        </w:numPr>
        <w:spacing w:before="0"/>
      </w:pPr>
      <w:r>
        <w:t>Average Call Time – Talk Time divided by number of calls.</w:t>
      </w:r>
    </w:p>
    <w:p w14:paraId="728B9F18" w14:textId="77777777" w:rsidR="005826DB" w:rsidRDefault="00427B87" w:rsidP="000B1AA5">
      <w:pPr>
        <w:numPr>
          <w:ilvl w:val="1"/>
          <w:numId w:val="17"/>
        </w:numPr>
        <w:spacing w:before="0"/>
      </w:pPr>
      <w:r>
        <w:t>Talk Time – The cumulative time the Agent has spent on calls.</w:t>
      </w:r>
    </w:p>
    <w:p w14:paraId="728B9F19" w14:textId="77777777" w:rsidR="005826DB" w:rsidRDefault="00427B87" w:rsidP="000B1AA5">
      <w:pPr>
        <w:numPr>
          <w:ilvl w:val="1"/>
          <w:numId w:val="17"/>
        </w:numPr>
        <w:spacing w:before="0"/>
      </w:pPr>
      <w:r>
        <w:t>Status – Logged Off, Ready, Away, or In-Call.</w:t>
      </w:r>
    </w:p>
    <w:p w14:paraId="728B9F1A" w14:textId="0C731A93" w:rsidR="005826DB" w:rsidRDefault="00427B87">
      <w:pPr>
        <w:pStyle w:val="NumberedList"/>
      </w:pPr>
      <w:r w:rsidRPr="3F606D0F">
        <w:rPr>
          <w:b/>
          <w:bCs/>
        </w:rPr>
        <w:t>Resource Status KPIs</w:t>
      </w:r>
      <w:r w:rsidRPr="009174FD">
        <w:t xml:space="preserve"> –</w:t>
      </w:r>
      <w:r w:rsidR="00EE0EC4">
        <w:t xml:space="preserve"> </w:t>
      </w:r>
      <w:r w:rsidR="00E54196">
        <w:t xml:space="preserve">The following KPIs denote </w:t>
      </w:r>
      <w:r>
        <w:t>the resource status:</w:t>
      </w:r>
    </w:p>
    <w:p w14:paraId="728B9F1B" w14:textId="7E047F28" w:rsidR="005826DB" w:rsidRDefault="00427B87" w:rsidP="000B1AA5">
      <w:pPr>
        <w:numPr>
          <w:ilvl w:val="1"/>
          <w:numId w:val="19"/>
        </w:numPr>
        <w:spacing w:before="0"/>
      </w:pPr>
      <w:r>
        <w:t>Resources – A list of services required for ACE Direct to properly operate (ACE Direct, ACR-CDR, Agent Provider, Asterisk, VRS Lookup</w:t>
      </w:r>
      <w:r w:rsidR="00F7176D">
        <w:t>,</w:t>
      </w:r>
      <w:r>
        <w:t xml:space="preserve"> and Zendesk).</w:t>
      </w:r>
    </w:p>
    <w:p w14:paraId="728B9F1C" w14:textId="39FF4EF7" w:rsidR="005826DB" w:rsidRDefault="00427B87" w:rsidP="000B1AA5">
      <w:pPr>
        <w:numPr>
          <w:ilvl w:val="1"/>
          <w:numId w:val="19"/>
        </w:numPr>
        <w:spacing w:before="0" w:after="240"/>
      </w:pPr>
      <w:r>
        <w:t>Status – The current stat</w:t>
      </w:r>
      <w:r w:rsidR="003F42C2">
        <w:t>e</w:t>
      </w:r>
      <w:r>
        <w:t xml:space="preserve"> of each service (Running or Unavailable).</w:t>
      </w:r>
    </w:p>
    <w:p w14:paraId="728B9F1F" w14:textId="0F0F73E8" w:rsidR="005826DB" w:rsidRDefault="00BF43AC">
      <w:pPr>
        <w:pStyle w:val="Heading3"/>
      </w:pPr>
      <w:bookmarkStart w:id="460" w:name="_Toc464576663"/>
      <w:bookmarkStart w:id="461" w:name="_Toc464576856"/>
      <w:bookmarkStart w:id="462" w:name="_Toc464577782"/>
      <w:bookmarkStart w:id="463" w:name="_Toc488131925"/>
      <w:bookmarkStart w:id="464" w:name="_Toc510098744"/>
      <w:bookmarkStart w:id="465" w:name="_Toc510147755"/>
      <w:bookmarkStart w:id="466" w:name="_Toc512262059"/>
      <w:bookmarkStart w:id="467" w:name="_Toc512336762"/>
      <w:bookmarkStart w:id="468" w:name="_Toc43824973"/>
      <w:bookmarkEnd w:id="460"/>
      <w:bookmarkEnd w:id="461"/>
      <w:bookmarkEnd w:id="462"/>
      <w:r>
        <w:t xml:space="preserve">CDR </w:t>
      </w:r>
      <w:r w:rsidR="00427B87">
        <w:t>Dashboard</w:t>
      </w:r>
      <w:bookmarkEnd w:id="463"/>
      <w:bookmarkEnd w:id="464"/>
      <w:bookmarkEnd w:id="465"/>
      <w:bookmarkEnd w:id="466"/>
      <w:bookmarkEnd w:id="467"/>
      <w:bookmarkEnd w:id="468"/>
    </w:p>
    <w:p w14:paraId="728B9F20" w14:textId="213A003A" w:rsidR="005826DB" w:rsidRDefault="00427B87" w:rsidP="009174FD">
      <w:pPr>
        <w:spacing w:after="240"/>
      </w:pPr>
      <w:r>
        <w:t xml:space="preserve">Asterisk generates an Agent </w:t>
      </w:r>
      <w:r w:rsidR="00BF43AC">
        <w:t xml:space="preserve">Event </w:t>
      </w:r>
      <w:r>
        <w:t xml:space="preserve">when a call is completed. A </w:t>
      </w:r>
      <w:r w:rsidR="00BF43AC">
        <w:t>Call Detail Record</w:t>
      </w:r>
      <w:r>
        <w:t xml:space="preserve"> </w:t>
      </w:r>
      <w:r w:rsidR="006C029D">
        <w:t xml:space="preserve">(CDR) </w:t>
      </w:r>
      <w:r>
        <w:t xml:space="preserve">contains metadata that describes each call, such as the time of the call, call source, and call destination. The CDR </w:t>
      </w:r>
      <w:r w:rsidR="00F7176D">
        <w:t>D</w:t>
      </w:r>
      <w:r>
        <w:t xml:space="preserve">ashboard provides </w:t>
      </w:r>
      <w:r w:rsidR="004B1D15">
        <w:t xml:space="preserve">the capability to </w:t>
      </w:r>
      <w:r>
        <w:t>audit call activity, track a</w:t>
      </w:r>
      <w:r w:rsidR="00D7625C">
        <w:t>n</w:t>
      </w:r>
      <w:r>
        <w:t xml:space="preserve"> Agent’s </w:t>
      </w:r>
      <w:r w:rsidR="00D7625C">
        <w:t xml:space="preserve">call </w:t>
      </w:r>
      <w:r>
        <w:t>activity, and report o</w:t>
      </w:r>
      <w:r w:rsidR="00D7625C">
        <w:t>n</w:t>
      </w:r>
      <w:r>
        <w:t xml:space="preserve"> incoming and outgoing calls. The </w:t>
      </w:r>
      <w:r w:rsidR="00BF43AC">
        <w:t xml:space="preserve">CDR </w:t>
      </w:r>
      <w:r>
        <w:t xml:space="preserve">Dashboard </w:t>
      </w:r>
      <w:r w:rsidR="004B1D15">
        <w:t xml:space="preserve">facilitates </w:t>
      </w:r>
      <w:r>
        <w:t>view</w:t>
      </w:r>
      <w:r w:rsidR="004B1D15">
        <w:t>ing</w:t>
      </w:r>
      <w:r>
        <w:t xml:space="preserve"> and export</w:t>
      </w:r>
      <w:r w:rsidR="004B1D15">
        <w:t>ing</w:t>
      </w:r>
      <w:r>
        <w:t xml:space="preserve"> </w:t>
      </w:r>
      <w:r w:rsidR="003C26CF">
        <w:t xml:space="preserve">of </w:t>
      </w:r>
      <w:r>
        <w:t>Asterisk CDRs stored in the MySQL database.</w:t>
      </w:r>
    </w:p>
    <w:p w14:paraId="1B8531FB" w14:textId="56ABC014" w:rsidR="00624726" w:rsidRDefault="12ECD21A" w:rsidP="009174FD">
      <w:pPr>
        <w:pStyle w:val="Figure"/>
      </w:pPr>
      <w:r>
        <w:rPr>
          <w:noProof/>
        </w:rPr>
        <w:drawing>
          <wp:inline distT="0" distB="0" distL="0" distR="0" wp14:anchorId="0854BF11" wp14:editId="60AD2674">
            <wp:extent cx="5751576" cy="2779776"/>
            <wp:effectExtent l="19050" t="19050" r="20955" b="20955"/>
            <wp:docPr id="438408954" name="Picture 862871306" descr="Figure 38 displays a screenshot of the CDR Dashboard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871306"/>
                    <pic:cNvPicPr/>
                  </pic:nvPicPr>
                  <pic:blipFill>
                    <a:blip r:embed="rId65">
                      <a:extLst>
                        <a:ext uri="{28A0092B-C50C-407E-A947-70E740481C1C}">
                          <a14:useLocalDpi xmlns:a14="http://schemas.microsoft.com/office/drawing/2010/main" val="0"/>
                        </a:ext>
                      </a:extLst>
                    </a:blip>
                    <a:stretch>
                      <a:fillRect/>
                    </a:stretch>
                  </pic:blipFill>
                  <pic:spPr>
                    <a:xfrm>
                      <a:off x="0" y="0"/>
                      <a:ext cx="5751576" cy="2779776"/>
                    </a:xfrm>
                    <a:prstGeom prst="rect">
                      <a:avLst/>
                    </a:prstGeom>
                    <a:ln w="12700">
                      <a:solidFill>
                        <a:schemeClr val="tx1"/>
                      </a:solidFill>
                    </a:ln>
                  </pic:spPr>
                </pic:pic>
              </a:graphicData>
            </a:graphic>
          </wp:inline>
        </w:drawing>
      </w:r>
    </w:p>
    <w:p w14:paraId="728B9F22" w14:textId="6BA7A5D7" w:rsidR="005826DB" w:rsidRDefault="00D7625C" w:rsidP="00D7625C">
      <w:pPr>
        <w:pStyle w:val="FigureCaption"/>
      </w:pPr>
      <w:bookmarkStart w:id="469" w:name="_Ref494919071"/>
      <w:bookmarkStart w:id="470" w:name="_Toc510098639"/>
      <w:bookmarkStart w:id="471" w:name="_Toc510147822"/>
      <w:bookmarkStart w:id="472" w:name="_Toc512262020"/>
      <w:bookmarkStart w:id="473" w:name="_Toc512336723"/>
      <w:bookmarkStart w:id="474" w:name="_Toc43826713"/>
      <w:r>
        <w:t xml:space="preserve">Figure </w:t>
      </w:r>
      <w:fldSimple w:instr=" SEQ Figure \* ARABIC ">
        <w:r w:rsidR="00A5593D">
          <w:rPr>
            <w:noProof/>
          </w:rPr>
          <w:t>38</w:t>
        </w:r>
      </w:fldSimple>
      <w:r w:rsidR="00427B87">
        <w:t>. Screenshot of Call Detail Record</w:t>
      </w:r>
      <w:bookmarkEnd w:id="469"/>
      <w:bookmarkEnd w:id="470"/>
      <w:bookmarkEnd w:id="471"/>
      <w:bookmarkEnd w:id="472"/>
      <w:bookmarkEnd w:id="473"/>
      <w:bookmarkEnd w:id="474"/>
    </w:p>
    <w:p w14:paraId="728B9F23" w14:textId="77777777" w:rsidR="005826DB" w:rsidRDefault="00427B87">
      <w:pPr>
        <w:keepNext/>
      </w:pPr>
      <w:r>
        <w:lastRenderedPageBreak/>
        <w:t>The CDR Dashboard allows the user to perform the following actions on the CDRs:</w:t>
      </w:r>
    </w:p>
    <w:p w14:paraId="728B9F24" w14:textId="2E120800" w:rsidR="005826DB" w:rsidRDefault="00427B87">
      <w:pPr>
        <w:pStyle w:val="BulletListMultiple"/>
        <w:keepNext/>
      </w:pPr>
      <w:r>
        <w:rPr>
          <w:b/>
          <w:bCs/>
        </w:rPr>
        <w:t>Select Date Range</w:t>
      </w:r>
      <w:r w:rsidRPr="009174FD">
        <w:t xml:space="preserve"> –</w:t>
      </w:r>
      <w:r>
        <w:t xml:space="preserve"> The</w:t>
      </w:r>
      <w:r w:rsidR="00975205">
        <w:t xml:space="preserve"> </w:t>
      </w:r>
      <w:r w:rsidR="001322AA">
        <w:t>Consumer</w:t>
      </w:r>
      <w:r>
        <w:t xml:space="preserve"> can select a date range for the report. Predefined values are Today, Yesterday, Last 7 days, Last 30 days, This Month, Last Month, All Time (January 1st</w:t>
      </w:r>
      <w:r w:rsidR="00166862">
        <w:t>, 2016</w:t>
      </w:r>
      <w:r>
        <w:t xml:space="preserve"> to Today), and Custom Range. </w:t>
      </w:r>
      <w:r w:rsidR="004B1D15">
        <w:t>The d</w:t>
      </w:r>
      <w:r>
        <w:t>efault selection is “Last 7 Days”.</w:t>
      </w:r>
    </w:p>
    <w:p w14:paraId="728B9F25" w14:textId="54CA5A51" w:rsidR="005826DB" w:rsidRDefault="00427B87">
      <w:pPr>
        <w:pStyle w:val="BulletListMultiple"/>
      </w:pPr>
      <w:r>
        <w:rPr>
          <w:b/>
          <w:bCs/>
        </w:rPr>
        <w:t>Sort Column</w:t>
      </w:r>
      <w:r w:rsidRPr="009174FD">
        <w:t xml:space="preserve"> –</w:t>
      </w:r>
      <w:r>
        <w:t xml:space="preserve"> The</w:t>
      </w:r>
      <w:r w:rsidR="00975205">
        <w:t xml:space="preserve"> </w:t>
      </w:r>
      <w:r w:rsidR="001322AA">
        <w:t>Consumer</w:t>
      </w:r>
      <w:r>
        <w:t xml:space="preserve"> can sort on any column by clicking the sort icon located next to each column name. To multi-sort columns, the</w:t>
      </w:r>
      <w:r w:rsidR="00975205">
        <w:t xml:space="preserve"> </w:t>
      </w:r>
      <w:r w:rsidR="001322AA">
        <w:t>Consumer</w:t>
      </w:r>
      <w:r>
        <w:t xml:space="preserve"> depresses the shift key when selecting columns.</w:t>
      </w:r>
    </w:p>
    <w:p w14:paraId="728B9F26" w14:textId="4AFDDCDA" w:rsidR="005826DB" w:rsidRDefault="00427B87">
      <w:pPr>
        <w:pStyle w:val="BulletListMultiple"/>
      </w:pPr>
      <w:r>
        <w:rPr>
          <w:b/>
          <w:bCs/>
        </w:rPr>
        <w:t>Show/Hide Columns</w:t>
      </w:r>
      <w:r w:rsidRPr="009174FD">
        <w:t xml:space="preserve"> –</w:t>
      </w:r>
      <w:r>
        <w:t xml:space="preserve"> This action expands</w:t>
      </w:r>
      <w:r w:rsidR="00D1448B">
        <w:t xml:space="preserve"> </w:t>
      </w:r>
      <w:r w:rsidR="007B456D">
        <w:t>/</w:t>
      </w:r>
      <w:r w:rsidR="00D1448B">
        <w:t xml:space="preserve"> </w:t>
      </w:r>
      <w:r w:rsidR="007B456D">
        <w:t>condenses</w:t>
      </w:r>
      <w:r>
        <w:t xml:space="preserve"> the table to </w:t>
      </w:r>
      <w:r w:rsidR="007B456D">
        <w:t>show</w:t>
      </w:r>
      <w:r w:rsidR="00D1448B">
        <w:t xml:space="preserve"> </w:t>
      </w:r>
      <w:r w:rsidR="007B456D">
        <w:t>/</w:t>
      </w:r>
      <w:r w:rsidR="00D1448B">
        <w:t xml:space="preserve"> </w:t>
      </w:r>
      <w:r w:rsidR="007B456D">
        <w:t xml:space="preserve">hide </w:t>
      </w:r>
      <w:r>
        <w:t>the following columns: Caller ID Text, Destination Channel, Disposition, AMA Flags, Account Code, User Field, Unique ID, Linked ID, Sequence, and Peer Account.</w:t>
      </w:r>
    </w:p>
    <w:p w14:paraId="728B9F27" w14:textId="28DCDE57" w:rsidR="005826DB" w:rsidRDefault="00427B87" w:rsidP="0073681D">
      <w:pPr>
        <w:pStyle w:val="BulletListMultiple"/>
      </w:pPr>
      <w:r>
        <w:rPr>
          <w:b/>
          <w:bCs/>
        </w:rPr>
        <w:t>Download CSV File</w:t>
      </w:r>
      <w:r w:rsidRPr="009174FD">
        <w:t xml:space="preserve"> –</w:t>
      </w:r>
      <w:r>
        <w:t xml:space="preserve"> This action downloads the table as a Comma Separated Value (CSV) file. The CSV file contains only data within the date range.</w:t>
      </w:r>
    </w:p>
    <w:p w14:paraId="728B9F28" w14:textId="77777777" w:rsidR="005826DB" w:rsidRDefault="00427B87" w:rsidP="0073681D">
      <w:pPr>
        <w:pStyle w:val="BulletListMultipleLast"/>
      </w:pPr>
      <w:r>
        <w:rPr>
          <w:b/>
          <w:bCs/>
        </w:rPr>
        <w:t>Search</w:t>
      </w:r>
      <w:r w:rsidRPr="009174FD">
        <w:t xml:space="preserve"> –</w:t>
      </w:r>
      <w:r>
        <w:t xml:space="preserve"> The user can search the entire table. Search results are displayed in near real time.</w:t>
      </w:r>
    </w:p>
    <w:p w14:paraId="728B9F29" w14:textId="794C85FB" w:rsidR="005826DB" w:rsidRDefault="000E526C" w:rsidP="0073681D">
      <w:pPr>
        <w:keepNext/>
        <w:keepLines/>
      </w:pPr>
      <w:r>
        <w:fldChar w:fldCharType="begin"/>
      </w:r>
      <w:r>
        <w:instrText xml:space="preserve"> REF _Ref464661715 \h </w:instrText>
      </w:r>
      <w:r>
        <w:fldChar w:fldCharType="separate"/>
      </w:r>
      <w:r>
        <w:t xml:space="preserve">Table </w:t>
      </w:r>
      <w:r>
        <w:rPr>
          <w:noProof/>
        </w:rPr>
        <w:t>7</w:t>
      </w:r>
      <w:r>
        <w:fldChar w:fldCharType="end"/>
      </w:r>
      <w:r>
        <w:t xml:space="preserve"> </w:t>
      </w:r>
      <w:r w:rsidR="00427B87">
        <w:t xml:space="preserve">presents the </w:t>
      </w:r>
      <w:r w:rsidR="00BF43AC">
        <w:t>Call Detail Record C</w:t>
      </w:r>
      <w:r w:rsidR="00427B87">
        <w:t xml:space="preserve">olumn </w:t>
      </w:r>
      <w:r w:rsidR="00BF43AC">
        <w:t>D</w:t>
      </w:r>
      <w:r w:rsidR="00427B87">
        <w:t>efinitions in the CDR table.</w:t>
      </w:r>
    </w:p>
    <w:p w14:paraId="728B9F2A" w14:textId="210F5D2B" w:rsidR="005826DB" w:rsidRDefault="00427B87" w:rsidP="0073681D">
      <w:pPr>
        <w:pStyle w:val="TableCaption"/>
      </w:pPr>
      <w:bookmarkStart w:id="475" w:name="_Ref464661715"/>
      <w:bookmarkStart w:id="476" w:name="_Ref464661706"/>
      <w:bookmarkStart w:id="477" w:name="_Toc510098609"/>
      <w:bookmarkStart w:id="478" w:name="_Toc510147840"/>
      <w:bookmarkStart w:id="479" w:name="_Toc512261990"/>
      <w:bookmarkStart w:id="480" w:name="_Toc512336693"/>
      <w:bookmarkStart w:id="481" w:name="_Toc43825054"/>
      <w:r>
        <w:t xml:space="preserve">Table </w:t>
      </w:r>
      <w:r w:rsidR="0096386F">
        <w:rPr>
          <w:noProof/>
        </w:rPr>
        <w:fldChar w:fldCharType="begin"/>
      </w:r>
      <w:r w:rsidR="0096386F">
        <w:rPr>
          <w:noProof/>
        </w:rPr>
        <w:instrText xml:space="preserve"> SEQ Table \* ARABIC </w:instrText>
      </w:r>
      <w:r w:rsidR="0096386F">
        <w:rPr>
          <w:noProof/>
        </w:rPr>
        <w:fldChar w:fldCharType="separate"/>
      </w:r>
      <w:r w:rsidR="009A2F40">
        <w:rPr>
          <w:noProof/>
        </w:rPr>
        <w:t>7</w:t>
      </w:r>
      <w:r w:rsidR="0096386F">
        <w:rPr>
          <w:noProof/>
        </w:rPr>
        <w:fldChar w:fldCharType="end"/>
      </w:r>
      <w:bookmarkEnd w:id="475"/>
      <w:r>
        <w:t>. Call Detail Record Column Definition</w:t>
      </w:r>
      <w:bookmarkEnd w:id="476"/>
      <w:bookmarkEnd w:id="477"/>
      <w:bookmarkEnd w:id="478"/>
      <w:bookmarkEnd w:id="479"/>
      <w:bookmarkEnd w:id="480"/>
      <w:bookmarkEnd w:id="481"/>
    </w:p>
    <w:tbl>
      <w:tblPr>
        <w:tblStyle w:val="TableGrid"/>
        <w:tblW w:w="93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7:  Call Detail Record Column Definition"/>
        <w:tblDescription w:val="This three-column table shows the Display Name, Database Column, and applicable description for the Call Detail Record."/>
      </w:tblPr>
      <w:tblGrid>
        <w:gridCol w:w="2065"/>
        <w:gridCol w:w="1710"/>
        <w:gridCol w:w="5580"/>
      </w:tblGrid>
      <w:tr w:rsidR="005826DB" w14:paraId="728B9F2E" w14:textId="77777777" w:rsidTr="00D1448B">
        <w:trPr>
          <w:cantSplit/>
          <w:trHeight w:val="576"/>
          <w:tblHeader/>
        </w:trPr>
        <w:tc>
          <w:tcPr>
            <w:tcW w:w="2065" w:type="dxa"/>
            <w:shd w:val="clear" w:color="auto" w:fill="C6D9F1" w:themeFill="text2" w:themeFillTint="33"/>
            <w:vAlign w:val="center"/>
          </w:tcPr>
          <w:p w14:paraId="728B9F2B" w14:textId="77777777" w:rsidR="005826DB" w:rsidRDefault="00427B87" w:rsidP="00346E27">
            <w:pPr>
              <w:pStyle w:val="TableColumnHeading"/>
              <w:keepLines/>
              <w:spacing w:before="0" w:after="0"/>
            </w:pPr>
            <w:r>
              <w:t>Display Name</w:t>
            </w:r>
          </w:p>
        </w:tc>
        <w:tc>
          <w:tcPr>
            <w:tcW w:w="1710" w:type="dxa"/>
            <w:shd w:val="clear" w:color="auto" w:fill="C6D9F1" w:themeFill="text2" w:themeFillTint="33"/>
            <w:vAlign w:val="center"/>
          </w:tcPr>
          <w:p w14:paraId="728B9F2C" w14:textId="77777777" w:rsidR="005826DB" w:rsidRDefault="00427B87">
            <w:pPr>
              <w:pStyle w:val="TableColumnHeading"/>
              <w:keepLines/>
              <w:spacing w:before="0" w:after="0"/>
            </w:pPr>
            <w:r>
              <w:t>Database Column</w:t>
            </w:r>
          </w:p>
        </w:tc>
        <w:tc>
          <w:tcPr>
            <w:tcW w:w="5580" w:type="dxa"/>
            <w:shd w:val="clear" w:color="auto" w:fill="C6D9F1" w:themeFill="text2" w:themeFillTint="33"/>
            <w:vAlign w:val="center"/>
          </w:tcPr>
          <w:p w14:paraId="728B9F2D" w14:textId="77777777" w:rsidR="005826DB" w:rsidRDefault="00427B87">
            <w:pPr>
              <w:pStyle w:val="TableColumnHeading"/>
              <w:keepLines/>
            </w:pPr>
            <w:r>
              <w:t>Description</w:t>
            </w:r>
          </w:p>
        </w:tc>
      </w:tr>
      <w:tr w:rsidR="005826DB" w14:paraId="728B9F32" w14:textId="77777777" w:rsidTr="00D1448B">
        <w:trPr>
          <w:cantSplit/>
          <w:trHeight w:val="265"/>
        </w:trPr>
        <w:tc>
          <w:tcPr>
            <w:tcW w:w="2065" w:type="dxa"/>
          </w:tcPr>
          <w:p w14:paraId="728B9F2F" w14:textId="77777777" w:rsidR="005826DB" w:rsidRDefault="00427B87">
            <w:pPr>
              <w:pStyle w:val="TableText"/>
              <w:keepNext/>
              <w:keepLines/>
            </w:pPr>
            <w:r>
              <w:t>Call Date</w:t>
            </w:r>
          </w:p>
        </w:tc>
        <w:tc>
          <w:tcPr>
            <w:tcW w:w="1710" w:type="dxa"/>
          </w:tcPr>
          <w:p w14:paraId="728B9F30" w14:textId="74A6EBA1" w:rsidR="005826DB" w:rsidRDefault="00AB7594">
            <w:pPr>
              <w:pStyle w:val="TableText"/>
              <w:keepNext/>
              <w:keepLines/>
            </w:pPr>
            <w:r>
              <w:t>C</w:t>
            </w:r>
            <w:r w:rsidR="00427B87">
              <w:t>alldate</w:t>
            </w:r>
          </w:p>
        </w:tc>
        <w:tc>
          <w:tcPr>
            <w:tcW w:w="5580" w:type="dxa"/>
          </w:tcPr>
          <w:p w14:paraId="728B9F31" w14:textId="75BB8921" w:rsidR="005826DB" w:rsidRDefault="00427B87">
            <w:pPr>
              <w:pStyle w:val="TableText"/>
              <w:keepNext/>
              <w:keepLines/>
            </w:pPr>
            <w:r>
              <w:t>The start datetime of the call. Default format: 2016-09-07T09:35:41Z</w:t>
            </w:r>
            <w:r w:rsidR="00D22438">
              <w:t>.</w:t>
            </w:r>
            <w:r>
              <w:t xml:space="preserve"> </w:t>
            </w:r>
            <w:r w:rsidR="00CE5A0F">
              <w:t xml:space="preserve">The </w:t>
            </w:r>
            <w:r>
              <w:t>dashboard formats the date to 2016/09/07 09:35:41 pm (adjusted for time</w:t>
            </w:r>
            <w:r w:rsidR="001C6026">
              <w:t xml:space="preserve"> </w:t>
            </w:r>
            <w:r>
              <w:t>zone).</w:t>
            </w:r>
          </w:p>
        </w:tc>
      </w:tr>
      <w:tr w:rsidR="005826DB" w14:paraId="728B9F36" w14:textId="77777777" w:rsidTr="00D1448B">
        <w:trPr>
          <w:cantSplit/>
          <w:trHeight w:val="265"/>
        </w:trPr>
        <w:tc>
          <w:tcPr>
            <w:tcW w:w="2065" w:type="dxa"/>
            <w:shd w:val="clear" w:color="auto" w:fill="F2F2F2" w:themeFill="background1" w:themeFillShade="F2"/>
          </w:tcPr>
          <w:p w14:paraId="728B9F33" w14:textId="77777777" w:rsidR="005826DB" w:rsidRDefault="00427B87">
            <w:pPr>
              <w:pStyle w:val="TableText"/>
              <w:keepNext/>
              <w:keepLines/>
            </w:pPr>
            <w:r>
              <w:t>Caller ID Text</w:t>
            </w:r>
          </w:p>
        </w:tc>
        <w:tc>
          <w:tcPr>
            <w:tcW w:w="1710" w:type="dxa"/>
            <w:shd w:val="clear" w:color="auto" w:fill="F2F2F2" w:themeFill="background1" w:themeFillShade="F2"/>
          </w:tcPr>
          <w:p w14:paraId="728B9F34" w14:textId="7333A8D2" w:rsidR="005826DB" w:rsidRDefault="005111A0">
            <w:pPr>
              <w:pStyle w:val="TableText"/>
              <w:keepNext/>
              <w:keepLines/>
            </w:pPr>
            <w:r>
              <w:t>C</w:t>
            </w:r>
            <w:r w:rsidR="00427B87">
              <w:t>lid</w:t>
            </w:r>
          </w:p>
        </w:tc>
        <w:tc>
          <w:tcPr>
            <w:tcW w:w="5580" w:type="dxa"/>
            <w:shd w:val="clear" w:color="auto" w:fill="F2F2F2" w:themeFill="background1" w:themeFillShade="F2"/>
          </w:tcPr>
          <w:p w14:paraId="728B9F35" w14:textId="77777777" w:rsidR="005826DB" w:rsidRDefault="00427B87">
            <w:pPr>
              <w:pStyle w:val="TableText"/>
              <w:keepNext/>
              <w:keepLines/>
            </w:pPr>
            <w:r>
              <w:t>The full consumer ID, including the name, of the calling party. This field is set automatically and is read-only.</w:t>
            </w:r>
          </w:p>
        </w:tc>
      </w:tr>
      <w:tr w:rsidR="005826DB" w14:paraId="728B9F3A" w14:textId="77777777" w:rsidTr="00D1448B">
        <w:trPr>
          <w:cantSplit/>
          <w:trHeight w:val="283"/>
        </w:trPr>
        <w:tc>
          <w:tcPr>
            <w:tcW w:w="2065" w:type="dxa"/>
          </w:tcPr>
          <w:p w14:paraId="728B9F37" w14:textId="77777777" w:rsidR="005826DB" w:rsidRDefault="00427B87">
            <w:pPr>
              <w:pStyle w:val="TableText"/>
            </w:pPr>
            <w:r>
              <w:t>Source</w:t>
            </w:r>
          </w:p>
        </w:tc>
        <w:tc>
          <w:tcPr>
            <w:tcW w:w="1710" w:type="dxa"/>
          </w:tcPr>
          <w:p w14:paraId="728B9F38" w14:textId="2516DFAC" w:rsidR="005826DB" w:rsidRDefault="005111A0">
            <w:pPr>
              <w:pStyle w:val="TableText"/>
            </w:pPr>
            <w:r>
              <w:t>S</w:t>
            </w:r>
            <w:r w:rsidR="00427B87">
              <w:t>rc</w:t>
            </w:r>
          </w:p>
        </w:tc>
        <w:tc>
          <w:tcPr>
            <w:tcW w:w="5580" w:type="dxa"/>
          </w:tcPr>
          <w:p w14:paraId="728B9F39" w14:textId="77777777" w:rsidR="005826DB" w:rsidRDefault="00427B87">
            <w:pPr>
              <w:pStyle w:val="TableText"/>
            </w:pPr>
            <w:r>
              <w:t>The calling party’s caller ID number. It is set automatically and is read-only.</w:t>
            </w:r>
          </w:p>
        </w:tc>
      </w:tr>
      <w:tr w:rsidR="005826DB" w14:paraId="728B9F3E" w14:textId="77777777" w:rsidTr="00D1448B">
        <w:trPr>
          <w:cantSplit/>
          <w:trHeight w:val="301"/>
        </w:trPr>
        <w:tc>
          <w:tcPr>
            <w:tcW w:w="2065" w:type="dxa"/>
            <w:shd w:val="clear" w:color="auto" w:fill="F2F2F2" w:themeFill="background1" w:themeFillShade="F2"/>
          </w:tcPr>
          <w:p w14:paraId="728B9F3B" w14:textId="77777777" w:rsidR="005826DB" w:rsidRDefault="00427B87">
            <w:pPr>
              <w:pStyle w:val="TableText"/>
            </w:pPr>
            <w:r>
              <w:t>Destination</w:t>
            </w:r>
          </w:p>
        </w:tc>
        <w:tc>
          <w:tcPr>
            <w:tcW w:w="1710" w:type="dxa"/>
            <w:shd w:val="clear" w:color="auto" w:fill="F2F2F2" w:themeFill="background1" w:themeFillShade="F2"/>
          </w:tcPr>
          <w:p w14:paraId="728B9F3C" w14:textId="18BE842B" w:rsidR="005826DB" w:rsidRDefault="005111A0">
            <w:pPr>
              <w:pStyle w:val="TableText"/>
            </w:pPr>
            <w:r>
              <w:t>D</w:t>
            </w:r>
            <w:r w:rsidR="00427B87">
              <w:t>st</w:t>
            </w:r>
          </w:p>
        </w:tc>
        <w:tc>
          <w:tcPr>
            <w:tcW w:w="5580" w:type="dxa"/>
            <w:shd w:val="clear" w:color="auto" w:fill="F2F2F2" w:themeFill="background1" w:themeFillShade="F2"/>
          </w:tcPr>
          <w:p w14:paraId="728B9F3D" w14:textId="77777777" w:rsidR="005826DB" w:rsidRDefault="00427B87">
            <w:pPr>
              <w:pStyle w:val="TableText"/>
            </w:pPr>
            <w:r>
              <w:t>The destination extension for the call. This field is set automatically and is read-only.</w:t>
            </w:r>
          </w:p>
        </w:tc>
      </w:tr>
      <w:tr w:rsidR="005826DB" w14:paraId="728B9F42" w14:textId="77777777" w:rsidTr="00D1448B">
        <w:trPr>
          <w:cantSplit/>
          <w:trHeight w:val="310"/>
        </w:trPr>
        <w:tc>
          <w:tcPr>
            <w:tcW w:w="2065" w:type="dxa"/>
          </w:tcPr>
          <w:p w14:paraId="728B9F3F" w14:textId="77777777" w:rsidR="005826DB" w:rsidRDefault="00427B87">
            <w:pPr>
              <w:pStyle w:val="TableText"/>
            </w:pPr>
            <w:r>
              <w:t>Destination Context</w:t>
            </w:r>
          </w:p>
        </w:tc>
        <w:tc>
          <w:tcPr>
            <w:tcW w:w="1710" w:type="dxa"/>
          </w:tcPr>
          <w:p w14:paraId="728B9F40" w14:textId="03C0A2F6" w:rsidR="005826DB" w:rsidRDefault="00AB7594">
            <w:pPr>
              <w:pStyle w:val="TableText"/>
            </w:pPr>
            <w:r>
              <w:t>D</w:t>
            </w:r>
            <w:r w:rsidR="00427B87">
              <w:t>context</w:t>
            </w:r>
          </w:p>
        </w:tc>
        <w:tc>
          <w:tcPr>
            <w:tcW w:w="5580" w:type="dxa"/>
          </w:tcPr>
          <w:p w14:paraId="728B9F41" w14:textId="77777777" w:rsidR="005826DB" w:rsidRDefault="00427B87">
            <w:pPr>
              <w:pStyle w:val="TableText"/>
            </w:pPr>
            <w:r>
              <w:t>The destination context for the call. This field is set automatically and is read-only.</w:t>
            </w:r>
          </w:p>
        </w:tc>
      </w:tr>
      <w:tr w:rsidR="005826DB" w14:paraId="728B9F46" w14:textId="77777777" w:rsidTr="00D1448B">
        <w:trPr>
          <w:cantSplit/>
          <w:trHeight w:val="238"/>
        </w:trPr>
        <w:tc>
          <w:tcPr>
            <w:tcW w:w="2065" w:type="dxa"/>
            <w:shd w:val="clear" w:color="auto" w:fill="F2F2F2" w:themeFill="background1" w:themeFillShade="F2"/>
          </w:tcPr>
          <w:p w14:paraId="728B9F43" w14:textId="77777777" w:rsidR="005826DB" w:rsidRDefault="00427B87">
            <w:pPr>
              <w:pStyle w:val="TableText"/>
            </w:pPr>
            <w:r>
              <w:t>Channel</w:t>
            </w:r>
          </w:p>
        </w:tc>
        <w:tc>
          <w:tcPr>
            <w:tcW w:w="1710" w:type="dxa"/>
            <w:shd w:val="clear" w:color="auto" w:fill="F2F2F2" w:themeFill="background1" w:themeFillShade="F2"/>
          </w:tcPr>
          <w:p w14:paraId="728B9F44" w14:textId="3DB47E03" w:rsidR="005826DB" w:rsidRDefault="00AB7594">
            <w:pPr>
              <w:pStyle w:val="TableText"/>
            </w:pPr>
            <w:r>
              <w:t>C</w:t>
            </w:r>
            <w:r w:rsidR="00427B87">
              <w:t>hannel</w:t>
            </w:r>
          </w:p>
        </w:tc>
        <w:tc>
          <w:tcPr>
            <w:tcW w:w="5580" w:type="dxa"/>
            <w:shd w:val="clear" w:color="auto" w:fill="F2F2F2" w:themeFill="background1" w:themeFillShade="F2"/>
          </w:tcPr>
          <w:p w14:paraId="728B9F45" w14:textId="77777777" w:rsidR="005826DB" w:rsidRDefault="00427B87">
            <w:pPr>
              <w:pStyle w:val="TableText"/>
            </w:pPr>
            <w:r>
              <w:t>The calling party’s channel. This field is set automatically and is read-only.</w:t>
            </w:r>
          </w:p>
        </w:tc>
      </w:tr>
      <w:tr w:rsidR="005826DB" w14:paraId="728B9F4A" w14:textId="77777777" w:rsidTr="00D1448B">
        <w:trPr>
          <w:cantSplit/>
          <w:trHeight w:val="256"/>
        </w:trPr>
        <w:tc>
          <w:tcPr>
            <w:tcW w:w="2065" w:type="dxa"/>
          </w:tcPr>
          <w:p w14:paraId="728B9F47" w14:textId="77777777" w:rsidR="005826DB" w:rsidRDefault="00427B87">
            <w:pPr>
              <w:pStyle w:val="TableText"/>
            </w:pPr>
            <w:r>
              <w:t>Destination Channel</w:t>
            </w:r>
          </w:p>
        </w:tc>
        <w:tc>
          <w:tcPr>
            <w:tcW w:w="1710" w:type="dxa"/>
          </w:tcPr>
          <w:p w14:paraId="728B9F48" w14:textId="55A11B20" w:rsidR="005826DB" w:rsidRDefault="00AB7594">
            <w:pPr>
              <w:pStyle w:val="TableText"/>
            </w:pPr>
            <w:r>
              <w:t>D</w:t>
            </w:r>
            <w:r w:rsidR="00427B87">
              <w:t>stchannel</w:t>
            </w:r>
          </w:p>
        </w:tc>
        <w:tc>
          <w:tcPr>
            <w:tcW w:w="5580" w:type="dxa"/>
          </w:tcPr>
          <w:p w14:paraId="728B9F49" w14:textId="77777777" w:rsidR="005826DB" w:rsidRDefault="00427B87">
            <w:pPr>
              <w:pStyle w:val="TableText"/>
            </w:pPr>
            <w:r>
              <w:t>The called party’s channel. This field is set automatically and is read-only.</w:t>
            </w:r>
          </w:p>
        </w:tc>
      </w:tr>
      <w:tr w:rsidR="005826DB" w14:paraId="728B9F4E" w14:textId="77777777" w:rsidTr="00D1448B">
        <w:trPr>
          <w:cantSplit/>
          <w:trHeight w:val="265"/>
        </w:trPr>
        <w:tc>
          <w:tcPr>
            <w:tcW w:w="2065" w:type="dxa"/>
            <w:shd w:val="clear" w:color="auto" w:fill="F2F2F2" w:themeFill="background1" w:themeFillShade="F2"/>
          </w:tcPr>
          <w:p w14:paraId="728B9F4B" w14:textId="77777777" w:rsidR="005826DB" w:rsidRDefault="00427B87">
            <w:pPr>
              <w:pStyle w:val="TableText"/>
            </w:pPr>
            <w:r>
              <w:t>Last Application</w:t>
            </w:r>
          </w:p>
        </w:tc>
        <w:tc>
          <w:tcPr>
            <w:tcW w:w="1710" w:type="dxa"/>
            <w:shd w:val="clear" w:color="auto" w:fill="F2F2F2" w:themeFill="background1" w:themeFillShade="F2"/>
          </w:tcPr>
          <w:p w14:paraId="728B9F4C" w14:textId="44837643" w:rsidR="005826DB" w:rsidRDefault="00AB7594">
            <w:pPr>
              <w:pStyle w:val="TableText"/>
            </w:pPr>
            <w:r>
              <w:t>L</w:t>
            </w:r>
            <w:r w:rsidR="00427B87">
              <w:t>astapp</w:t>
            </w:r>
          </w:p>
        </w:tc>
        <w:tc>
          <w:tcPr>
            <w:tcW w:w="5580" w:type="dxa"/>
            <w:shd w:val="clear" w:color="auto" w:fill="F2F2F2" w:themeFill="background1" w:themeFillShade="F2"/>
          </w:tcPr>
          <w:p w14:paraId="728B9F4D" w14:textId="77777777" w:rsidR="005826DB" w:rsidRDefault="00427B87">
            <w:pPr>
              <w:pStyle w:val="TableText"/>
            </w:pPr>
            <w:r>
              <w:t>The last dialplan application that was executed. This field is set automatically and is read-only.</w:t>
            </w:r>
          </w:p>
        </w:tc>
      </w:tr>
      <w:tr w:rsidR="005826DB" w14:paraId="728B9F52" w14:textId="77777777" w:rsidTr="00D1448B">
        <w:trPr>
          <w:cantSplit/>
          <w:trHeight w:val="283"/>
        </w:trPr>
        <w:tc>
          <w:tcPr>
            <w:tcW w:w="2065" w:type="dxa"/>
          </w:tcPr>
          <w:p w14:paraId="728B9F4F" w14:textId="77777777" w:rsidR="005826DB" w:rsidRDefault="00427B87">
            <w:pPr>
              <w:pStyle w:val="TableText"/>
            </w:pPr>
            <w:r>
              <w:t>Last Data</w:t>
            </w:r>
          </w:p>
        </w:tc>
        <w:tc>
          <w:tcPr>
            <w:tcW w:w="1710" w:type="dxa"/>
          </w:tcPr>
          <w:p w14:paraId="728B9F50" w14:textId="30B4C31A" w:rsidR="005826DB" w:rsidRDefault="00AB7594">
            <w:pPr>
              <w:pStyle w:val="TableText"/>
            </w:pPr>
            <w:r>
              <w:t>L</w:t>
            </w:r>
            <w:r w:rsidR="00427B87">
              <w:t>astdata</w:t>
            </w:r>
          </w:p>
        </w:tc>
        <w:tc>
          <w:tcPr>
            <w:tcW w:w="5580" w:type="dxa"/>
          </w:tcPr>
          <w:p w14:paraId="728B9F51" w14:textId="77777777" w:rsidR="005826DB" w:rsidRDefault="00427B87">
            <w:pPr>
              <w:pStyle w:val="TableText"/>
            </w:pPr>
            <w:r>
              <w:t>The arguments passed to the lastapp. This field is set automatically and is read-only.</w:t>
            </w:r>
          </w:p>
        </w:tc>
      </w:tr>
      <w:tr w:rsidR="005826DB" w14:paraId="728B9F56" w14:textId="77777777" w:rsidTr="00D1448B">
        <w:trPr>
          <w:cantSplit/>
          <w:trHeight w:val="292"/>
        </w:trPr>
        <w:tc>
          <w:tcPr>
            <w:tcW w:w="2065" w:type="dxa"/>
            <w:shd w:val="clear" w:color="auto" w:fill="F2F2F2" w:themeFill="background1" w:themeFillShade="F2"/>
          </w:tcPr>
          <w:p w14:paraId="728B9F53" w14:textId="77777777" w:rsidR="005826DB" w:rsidRDefault="00427B87">
            <w:pPr>
              <w:pStyle w:val="TableText"/>
            </w:pPr>
            <w:r>
              <w:t>Duration Seconds</w:t>
            </w:r>
          </w:p>
        </w:tc>
        <w:tc>
          <w:tcPr>
            <w:tcW w:w="1710" w:type="dxa"/>
            <w:shd w:val="clear" w:color="auto" w:fill="F2F2F2" w:themeFill="background1" w:themeFillShade="F2"/>
          </w:tcPr>
          <w:p w14:paraId="728B9F54" w14:textId="77777777" w:rsidR="005826DB" w:rsidRDefault="00427B87">
            <w:pPr>
              <w:pStyle w:val="TableText"/>
            </w:pPr>
            <w:r>
              <w:t>Duration</w:t>
            </w:r>
          </w:p>
        </w:tc>
        <w:tc>
          <w:tcPr>
            <w:tcW w:w="5580" w:type="dxa"/>
            <w:shd w:val="clear" w:color="auto" w:fill="F2F2F2" w:themeFill="background1" w:themeFillShade="F2"/>
          </w:tcPr>
          <w:p w14:paraId="728B9F55" w14:textId="77777777" w:rsidR="005826DB" w:rsidRDefault="00427B87">
            <w:pPr>
              <w:pStyle w:val="TableText"/>
            </w:pPr>
            <w:r>
              <w:t>The number of seconds between the start and end times for the call. This field is set automatically and is read-only.</w:t>
            </w:r>
          </w:p>
        </w:tc>
      </w:tr>
      <w:tr w:rsidR="005826DB" w14:paraId="728B9F5A" w14:textId="77777777" w:rsidTr="00D1448B">
        <w:trPr>
          <w:cantSplit/>
          <w:trHeight w:val="220"/>
        </w:trPr>
        <w:tc>
          <w:tcPr>
            <w:tcW w:w="2065" w:type="dxa"/>
          </w:tcPr>
          <w:p w14:paraId="728B9F57" w14:textId="77777777" w:rsidR="005826DB" w:rsidRDefault="00427B87">
            <w:pPr>
              <w:pStyle w:val="TableText"/>
            </w:pPr>
            <w:r>
              <w:t>Billable Seconds</w:t>
            </w:r>
          </w:p>
        </w:tc>
        <w:tc>
          <w:tcPr>
            <w:tcW w:w="1710" w:type="dxa"/>
          </w:tcPr>
          <w:p w14:paraId="728B9F58" w14:textId="77777777" w:rsidR="005826DB" w:rsidRDefault="00427B87">
            <w:pPr>
              <w:pStyle w:val="TableText"/>
            </w:pPr>
            <w:r>
              <w:t>Billsec</w:t>
            </w:r>
          </w:p>
        </w:tc>
        <w:tc>
          <w:tcPr>
            <w:tcW w:w="5580" w:type="dxa"/>
          </w:tcPr>
          <w:p w14:paraId="728B9F59" w14:textId="77777777" w:rsidR="005826DB" w:rsidRDefault="00427B87">
            <w:pPr>
              <w:pStyle w:val="TableText"/>
            </w:pPr>
            <w:r>
              <w:t>The number of seconds between the answer and end times for the call. This field is set automatically and is read-only.</w:t>
            </w:r>
          </w:p>
        </w:tc>
      </w:tr>
      <w:tr w:rsidR="005826DB" w14:paraId="728B9F5E" w14:textId="77777777" w:rsidTr="00D1448B">
        <w:trPr>
          <w:cantSplit/>
          <w:trHeight w:val="319"/>
        </w:trPr>
        <w:tc>
          <w:tcPr>
            <w:tcW w:w="2065" w:type="dxa"/>
            <w:shd w:val="clear" w:color="auto" w:fill="F2F2F2" w:themeFill="background1" w:themeFillShade="F2"/>
          </w:tcPr>
          <w:p w14:paraId="728B9F5B" w14:textId="77777777" w:rsidR="005826DB" w:rsidRDefault="00427B87">
            <w:pPr>
              <w:pStyle w:val="TableText"/>
            </w:pPr>
            <w:r>
              <w:lastRenderedPageBreak/>
              <w:t>Disposition</w:t>
            </w:r>
          </w:p>
        </w:tc>
        <w:tc>
          <w:tcPr>
            <w:tcW w:w="1710" w:type="dxa"/>
            <w:shd w:val="clear" w:color="auto" w:fill="F2F2F2" w:themeFill="background1" w:themeFillShade="F2"/>
          </w:tcPr>
          <w:p w14:paraId="728B9F5C" w14:textId="77777777" w:rsidR="005826DB" w:rsidRDefault="00427B87">
            <w:pPr>
              <w:pStyle w:val="TableText"/>
            </w:pPr>
            <w:r>
              <w:t>Disposition</w:t>
            </w:r>
          </w:p>
        </w:tc>
        <w:tc>
          <w:tcPr>
            <w:tcW w:w="5580" w:type="dxa"/>
            <w:shd w:val="clear" w:color="auto" w:fill="F2F2F2" w:themeFill="background1" w:themeFillShade="F2"/>
          </w:tcPr>
          <w:p w14:paraId="728B9F5D" w14:textId="77777777" w:rsidR="005826DB" w:rsidRDefault="00427B87">
            <w:pPr>
              <w:pStyle w:val="TableText"/>
            </w:pPr>
            <w:r>
              <w:t>An indication of what happened to the call. This may be NO ANSWER, FAILED, BUSY, ANSWERED, or UNKNOWN.</w:t>
            </w:r>
          </w:p>
        </w:tc>
      </w:tr>
      <w:tr w:rsidR="005826DB" w14:paraId="728B9F62" w14:textId="77777777" w:rsidTr="00D1448B">
        <w:trPr>
          <w:cantSplit/>
          <w:trHeight w:val="328"/>
        </w:trPr>
        <w:tc>
          <w:tcPr>
            <w:tcW w:w="2065" w:type="dxa"/>
          </w:tcPr>
          <w:p w14:paraId="728B9F5F" w14:textId="77777777" w:rsidR="005826DB" w:rsidRDefault="00427B87">
            <w:pPr>
              <w:pStyle w:val="TableText"/>
            </w:pPr>
            <w:r>
              <w:t>AMA Flags</w:t>
            </w:r>
          </w:p>
        </w:tc>
        <w:tc>
          <w:tcPr>
            <w:tcW w:w="1710" w:type="dxa"/>
          </w:tcPr>
          <w:p w14:paraId="728B9F60" w14:textId="77777777" w:rsidR="005826DB" w:rsidRDefault="00427B87">
            <w:pPr>
              <w:pStyle w:val="TableText"/>
            </w:pPr>
            <w:r>
              <w:t>Amaflags</w:t>
            </w:r>
          </w:p>
        </w:tc>
        <w:tc>
          <w:tcPr>
            <w:tcW w:w="5580" w:type="dxa"/>
          </w:tcPr>
          <w:p w14:paraId="728B9F61" w14:textId="77777777" w:rsidR="005826DB" w:rsidRDefault="00427B87">
            <w:pPr>
              <w:pStyle w:val="TableText"/>
            </w:pPr>
            <w:r>
              <w:t>The Automatic Message Accounting (AMA) flag associated with this call. This may be one of the following: OMIT, BILLING, DOCUMENTATION, or Unknown.</w:t>
            </w:r>
          </w:p>
        </w:tc>
      </w:tr>
      <w:tr w:rsidR="005826DB" w14:paraId="728B9F66" w14:textId="77777777" w:rsidTr="00D1448B">
        <w:trPr>
          <w:cantSplit/>
          <w:trHeight w:val="229"/>
        </w:trPr>
        <w:tc>
          <w:tcPr>
            <w:tcW w:w="2065" w:type="dxa"/>
            <w:shd w:val="clear" w:color="auto" w:fill="F2F2F2" w:themeFill="background1" w:themeFillShade="F2"/>
          </w:tcPr>
          <w:p w14:paraId="728B9F63" w14:textId="77777777" w:rsidR="005826DB" w:rsidRDefault="00427B87">
            <w:pPr>
              <w:pStyle w:val="TableText"/>
            </w:pPr>
            <w:r>
              <w:t>Account Code</w:t>
            </w:r>
          </w:p>
        </w:tc>
        <w:tc>
          <w:tcPr>
            <w:tcW w:w="1710" w:type="dxa"/>
            <w:shd w:val="clear" w:color="auto" w:fill="F2F2F2" w:themeFill="background1" w:themeFillShade="F2"/>
          </w:tcPr>
          <w:p w14:paraId="728B9F64" w14:textId="77777777" w:rsidR="005826DB" w:rsidRDefault="00427B87">
            <w:pPr>
              <w:pStyle w:val="TableText"/>
            </w:pPr>
            <w:r>
              <w:t>accountcode</w:t>
            </w:r>
          </w:p>
        </w:tc>
        <w:tc>
          <w:tcPr>
            <w:tcW w:w="5580" w:type="dxa"/>
            <w:shd w:val="clear" w:color="auto" w:fill="F2F2F2" w:themeFill="background1" w:themeFillShade="F2"/>
          </w:tcPr>
          <w:p w14:paraId="728B9F65" w14:textId="77777777" w:rsidR="005826DB" w:rsidRDefault="00427B87">
            <w:pPr>
              <w:pStyle w:val="TableText"/>
            </w:pPr>
            <w:r>
              <w:t>An account ID. This field is user defined and is empty by default.</w:t>
            </w:r>
          </w:p>
        </w:tc>
      </w:tr>
      <w:tr w:rsidR="005826DB" w14:paraId="728B9F6A" w14:textId="77777777" w:rsidTr="00D1448B">
        <w:trPr>
          <w:cantSplit/>
          <w:trHeight w:val="337"/>
        </w:trPr>
        <w:tc>
          <w:tcPr>
            <w:tcW w:w="2065" w:type="dxa"/>
          </w:tcPr>
          <w:p w14:paraId="728B9F67" w14:textId="77777777" w:rsidR="005826DB" w:rsidRDefault="00427B87">
            <w:pPr>
              <w:pStyle w:val="TableText"/>
            </w:pPr>
            <w:r>
              <w:t>User Field</w:t>
            </w:r>
          </w:p>
        </w:tc>
        <w:tc>
          <w:tcPr>
            <w:tcW w:w="1710" w:type="dxa"/>
          </w:tcPr>
          <w:p w14:paraId="728B9F68" w14:textId="77777777" w:rsidR="005826DB" w:rsidRDefault="00427B87">
            <w:pPr>
              <w:pStyle w:val="TableText"/>
            </w:pPr>
            <w:r>
              <w:t>Userfield</w:t>
            </w:r>
          </w:p>
        </w:tc>
        <w:tc>
          <w:tcPr>
            <w:tcW w:w="5580" w:type="dxa"/>
          </w:tcPr>
          <w:p w14:paraId="728B9F69" w14:textId="77777777" w:rsidR="005826DB" w:rsidRDefault="00427B87">
            <w:pPr>
              <w:pStyle w:val="TableText"/>
            </w:pPr>
            <w:r>
              <w:t>A general-purpose user field. This field is empty by default and can be set to a user-defined string.</w:t>
            </w:r>
          </w:p>
        </w:tc>
      </w:tr>
      <w:tr w:rsidR="005826DB" w14:paraId="728B9F6E" w14:textId="77777777" w:rsidTr="00D1448B">
        <w:trPr>
          <w:cantSplit/>
          <w:trHeight w:val="319"/>
        </w:trPr>
        <w:tc>
          <w:tcPr>
            <w:tcW w:w="2065" w:type="dxa"/>
            <w:shd w:val="clear" w:color="auto" w:fill="F2F2F2" w:themeFill="background1" w:themeFillShade="F2"/>
          </w:tcPr>
          <w:p w14:paraId="728B9F6B" w14:textId="77777777" w:rsidR="005826DB" w:rsidRDefault="00427B87">
            <w:pPr>
              <w:pStyle w:val="TableText"/>
            </w:pPr>
            <w:r>
              <w:t>Unique ID</w:t>
            </w:r>
          </w:p>
        </w:tc>
        <w:tc>
          <w:tcPr>
            <w:tcW w:w="1710" w:type="dxa"/>
            <w:shd w:val="clear" w:color="auto" w:fill="F2F2F2" w:themeFill="background1" w:themeFillShade="F2"/>
          </w:tcPr>
          <w:p w14:paraId="728B9F6C" w14:textId="77777777" w:rsidR="005826DB" w:rsidRDefault="00427B87">
            <w:pPr>
              <w:pStyle w:val="TableText"/>
            </w:pPr>
            <w:r>
              <w:t>Uniqueid</w:t>
            </w:r>
          </w:p>
        </w:tc>
        <w:tc>
          <w:tcPr>
            <w:tcW w:w="5580" w:type="dxa"/>
            <w:shd w:val="clear" w:color="auto" w:fill="F2F2F2" w:themeFill="background1" w:themeFillShade="F2"/>
          </w:tcPr>
          <w:p w14:paraId="728B9F6D" w14:textId="77777777" w:rsidR="005826DB" w:rsidRDefault="00427B87">
            <w:pPr>
              <w:pStyle w:val="TableText"/>
            </w:pPr>
            <w:r>
              <w:t>The unique ID for the src channel. This field is set automatically and is read-only.</w:t>
            </w:r>
          </w:p>
        </w:tc>
      </w:tr>
      <w:tr w:rsidR="005826DB" w14:paraId="728B9F72" w14:textId="77777777" w:rsidTr="00D1448B">
        <w:trPr>
          <w:cantSplit/>
          <w:trHeight w:val="328"/>
        </w:trPr>
        <w:tc>
          <w:tcPr>
            <w:tcW w:w="2065" w:type="dxa"/>
          </w:tcPr>
          <w:p w14:paraId="728B9F6F" w14:textId="77777777" w:rsidR="005826DB" w:rsidRDefault="00427B87" w:rsidP="00E07D28">
            <w:pPr>
              <w:pStyle w:val="TableText"/>
              <w:keepNext/>
              <w:keepLines/>
            </w:pPr>
            <w:r>
              <w:t>Linked ID</w:t>
            </w:r>
          </w:p>
        </w:tc>
        <w:tc>
          <w:tcPr>
            <w:tcW w:w="1710" w:type="dxa"/>
          </w:tcPr>
          <w:p w14:paraId="728B9F70" w14:textId="77777777" w:rsidR="005826DB" w:rsidRDefault="00427B87" w:rsidP="00E07D28">
            <w:pPr>
              <w:pStyle w:val="TableText"/>
              <w:keepNext/>
              <w:keepLines/>
            </w:pPr>
            <w:r>
              <w:t>Linkedid</w:t>
            </w:r>
          </w:p>
        </w:tc>
        <w:tc>
          <w:tcPr>
            <w:tcW w:w="5580" w:type="dxa"/>
          </w:tcPr>
          <w:p w14:paraId="728B9F71" w14:textId="77777777" w:rsidR="005826DB" w:rsidRDefault="00427B87" w:rsidP="00E07D28">
            <w:pPr>
              <w:pStyle w:val="TableText"/>
              <w:keepNext/>
              <w:keepLines/>
            </w:pPr>
            <w:r>
              <w:t>A unique identifier that unites multiple CDR records.</w:t>
            </w:r>
          </w:p>
        </w:tc>
      </w:tr>
      <w:tr w:rsidR="005826DB" w14:paraId="728B9F76" w14:textId="77777777" w:rsidTr="00D1448B">
        <w:trPr>
          <w:cantSplit/>
          <w:trHeight w:val="328"/>
        </w:trPr>
        <w:tc>
          <w:tcPr>
            <w:tcW w:w="2065" w:type="dxa"/>
            <w:shd w:val="clear" w:color="auto" w:fill="F2F2F2" w:themeFill="background1" w:themeFillShade="F2"/>
          </w:tcPr>
          <w:p w14:paraId="728B9F73" w14:textId="77777777" w:rsidR="005826DB" w:rsidRDefault="00427B87" w:rsidP="00E07D28">
            <w:pPr>
              <w:pStyle w:val="TableText"/>
              <w:keepNext/>
              <w:keepLines/>
            </w:pPr>
            <w:r>
              <w:t>Sequence</w:t>
            </w:r>
          </w:p>
        </w:tc>
        <w:tc>
          <w:tcPr>
            <w:tcW w:w="1710" w:type="dxa"/>
            <w:shd w:val="clear" w:color="auto" w:fill="F2F2F2" w:themeFill="background1" w:themeFillShade="F2"/>
          </w:tcPr>
          <w:p w14:paraId="728B9F74" w14:textId="77777777" w:rsidR="005826DB" w:rsidRDefault="00427B87" w:rsidP="00E07D28">
            <w:pPr>
              <w:pStyle w:val="TableText"/>
              <w:keepNext/>
              <w:keepLines/>
            </w:pPr>
            <w:r>
              <w:t>Sequence</w:t>
            </w:r>
          </w:p>
        </w:tc>
        <w:tc>
          <w:tcPr>
            <w:tcW w:w="5580" w:type="dxa"/>
            <w:shd w:val="clear" w:color="auto" w:fill="F2F2F2" w:themeFill="background1" w:themeFillShade="F2"/>
          </w:tcPr>
          <w:p w14:paraId="728B9F75" w14:textId="77777777" w:rsidR="005826DB" w:rsidRDefault="00427B87" w:rsidP="00E07D28">
            <w:pPr>
              <w:pStyle w:val="TableText"/>
              <w:keepNext/>
              <w:keepLines/>
            </w:pPr>
            <w:r>
              <w:t>A numeric value that, combined with uniqueid and linkedid, can be used to uniquely identify a single CDR record.</w:t>
            </w:r>
          </w:p>
        </w:tc>
      </w:tr>
      <w:tr w:rsidR="005826DB" w14:paraId="728B9F7A" w14:textId="77777777" w:rsidTr="00D1448B">
        <w:trPr>
          <w:cantSplit/>
          <w:trHeight w:val="368"/>
        </w:trPr>
        <w:tc>
          <w:tcPr>
            <w:tcW w:w="2065" w:type="dxa"/>
          </w:tcPr>
          <w:p w14:paraId="728B9F77" w14:textId="77777777" w:rsidR="005826DB" w:rsidRDefault="00427B87" w:rsidP="00351BBB">
            <w:pPr>
              <w:pStyle w:val="TableText"/>
              <w:keepNext/>
              <w:keepLines/>
            </w:pPr>
            <w:r>
              <w:t>Peer Account</w:t>
            </w:r>
          </w:p>
        </w:tc>
        <w:tc>
          <w:tcPr>
            <w:tcW w:w="1710" w:type="dxa"/>
          </w:tcPr>
          <w:p w14:paraId="728B9F78" w14:textId="77777777" w:rsidR="005826DB" w:rsidRDefault="00427B87" w:rsidP="00351BBB">
            <w:pPr>
              <w:pStyle w:val="TableText"/>
              <w:keepNext/>
              <w:keepLines/>
            </w:pPr>
            <w:r>
              <w:t>peeraccount</w:t>
            </w:r>
          </w:p>
        </w:tc>
        <w:tc>
          <w:tcPr>
            <w:tcW w:w="5580" w:type="dxa"/>
          </w:tcPr>
          <w:p w14:paraId="728B9F79" w14:textId="77777777" w:rsidR="005826DB" w:rsidRDefault="00427B87" w:rsidP="00351BBB">
            <w:pPr>
              <w:pStyle w:val="TableText"/>
              <w:keepNext/>
              <w:keepLines/>
            </w:pPr>
            <w:r>
              <w:t>The account code of the called party’s channel</w:t>
            </w:r>
          </w:p>
        </w:tc>
      </w:tr>
    </w:tbl>
    <w:p w14:paraId="728B9F7B" w14:textId="7830A81E" w:rsidR="005826DB" w:rsidRDefault="005826DB">
      <w:pPr>
        <w:pStyle w:val="LineSpacer"/>
      </w:pPr>
      <w:bookmarkStart w:id="482" w:name="_Toc488130110"/>
      <w:bookmarkStart w:id="483" w:name="_Toc488131926"/>
      <w:bookmarkStart w:id="484" w:name="_Toc488132112"/>
      <w:bookmarkStart w:id="485" w:name="_Toc489255256"/>
      <w:bookmarkStart w:id="486" w:name="_Toc489255415"/>
      <w:bookmarkStart w:id="487" w:name="_Toc489340412"/>
      <w:bookmarkStart w:id="488" w:name="_Toc488131927"/>
      <w:bookmarkEnd w:id="482"/>
      <w:bookmarkEnd w:id="483"/>
      <w:bookmarkEnd w:id="484"/>
      <w:bookmarkEnd w:id="485"/>
      <w:bookmarkEnd w:id="486"/>
      <w:bookmarkEnd w:id="487"/>
    </w:p>
    <w:p w14:paraId="2000EFBE" w14:textId="55AFAD9E" w:rsidR="00AB7594" w:rsidRDefault="00AB7594">
      <w:pPr>
        <w:pStyle w:val="Heading3"/>
      </w:pPr>
      <w:bookmarkStart w:id="489" w:name="_Toc510098745"/>
      <w:bookmarkStart w:id="490" w:name="_Toc510147756"/>
      <w:bookmarkStart w:id="491" w:name="_Toc512262060"/>
      <w:bookmarkStart w:id="492" w:name="_Toc512336763"/>
      <w:bookmarkStart w:id="493" w:name="_Toc43824974"/>
      <w:r>
        <w:t>Videomail Dashboard</w:t>
      </w:r>
      <w:bookmarkEnd w:id="489"/>
      <w:bookmarkEnd w:id="490"/>
      <w:bookmarkEnd w:id="491"/>
      <w:bookmarkEnd w:id="492"/>
      <w:bookmarkEnd w:id="493"/>
    </w:p>
    <w:p w14:paraId="4FA45D8A" w14:textId="730A9C45" w:rsidR="00AB7594" w:rsidRPr="00AB7594" w:rsidRDefault="00AB7594" w:rsidP="00FF3325">
      <w:pPr>
        <w:spacing w:after="240"/>
      </w:pPr>
      <w:r>
        <w:t xml:space="preserve">The </w:t>
      </w:r>
      <w:r w:rsidR="003B4922">
        <w:t>Videomail Dashboard</w:t>
      </w:r>
      <w:r w:rsidR="00BF43AC">
        <w:t>,</w:t>
      </w:r>
      <w:r>
        <w:t xml:space="preserve"> </w:t>
      </w:r>
      <w:r w:rsidR="003835B5">
        <w:t>as shown in</w:t>
      </w:r>
      <w:r w:rsidR="00EE0EC4">
        <w:t xml:space="preserve"> </w:t>
      </w:r>
      <w:r w:rsidR="00496FD0">
        <w:fldChar w:fldCharType="begin"/>
      </w:r>
      <w:r w:rsidR="00496FD0">
        <w:instrText xml:space="preserve"> REF _Ref41920983 \h </w:instrText>
      </w:r>
      <w:r w:rsidR="00496FD0">
        <w:fldChar w:fldCharType="separate"/>
      </w:r>
      <w:r w:rsidR="00496FD0">
        <w:t xml:space="preserve">Figure </w:t>
      </w:r>
      <w:r w:rsidR="00496FD0">
        <w:rPr>
          <w:noProof/>
        </w:rPr>
        <w:t>39</w:t>
      </w:r>
      <w:r w:rsidR="00496FD0">
        <w:fldChar w:fldCharType="end"/>
      </w:r>
      <w:r w:rsidR="00BF43AC">
        <w:t>,</w:t>
      </w:r>
      <w:r>
        <w:t xml:space="preserve"> allows the </w:t>
      </w:r>
      <w:r w:rsidR="004B1D15">
        <w:t>M</w:t>
      </w:r>
      <w:r>
        <w:t xml:space="preserve">anager to track videomail-related information. It shows all videomails that are present in the </w:t>
      </w:r>
      <w:r w:rsidR="004B1D15">
        <w:t>A</w:t>
      </w:r>
      <w:r w:rsidR="004B0872">
        <w:t>gent P</w:t>
      </w:r>
      <w:r>
        <w:t xml:space="preserve">ortal, along with the date received, </w:t>
      </w:r>
      <w:r w:rsidR="004B1D15">
        <w:t>A</w:t>
      </w:r>
      <w:r>
        <w:t>gent</w:t>
      </w:r>
      <w:r w:rsidR="006C029D">
        <w:t>(s)</w:t>
      </w:r>
      <w:r>
        <w:t xml:space="preserve"> that viewed and processed </w:t>
      </w:r>
      <w:r w:rsidR="00955C6A">
        <w:t>the videomail</w:t>
      </w:r>
      <w:r>
        <w:t xml:space="preserve">, caller videophone number, and videomail status. If an </w:t>
      </w:r>
      <w:r w:rsidR="004B1D15">
        <w:t>A</w:t>
      </w:r>
      <w:r>
        <w:t xml:space="preserve">gent deletes the videomail, the status </w:t>
      </w:r>
      <w:r w:rsidR="004B1D15">
        <w:t xml:space="preserve">will show </w:t>
      </w:r>
      <w:r>
        <w:t xml:space="preserve">“Marked for Deletion”, at which point the </w:t>
      </w:r>
      <w:r w:rsidR="004B1D15">
        <w:t>M</w:t>
      </w:r>
      <w:r>
        <w:t xml:space="preserve">anager can review it and choose whether to permanently delete it. If </w:t>
      </w:r>
      <w:r w:rsidR="004B1D15">
        <w:t xml:space="preserve">the Manager does not </w:t>
      </w:r>
      <w:r w:rsidR="7B4D9DAE">
        <w:t>delete the videomail</w:t>
      </w:r>
      <w:r>
        <w:t>, then the videomail is permanently deleted after 14 days.</w:t>
      </w:r>
    </w:p>
    <w:p w14:paraId="7CD9782E" w14:textId="31689FD6" w:rsidR="68FC116C" w:rsidRDefault="68FC116C" w:rsidP="009174FD">
      <w:pPr>
        <w:pStyle w:val="Figure"/>
      </w:pPr>
      <w:r>
        <w:rPr>
          <w:noProof/>
        </w:rPr>
        <w:drawing>
          <wp:inline distT="0" distB="0" distL="0" distR="0" wp14:anchorId="07B2DD49" wp14:editId="2F4FCA1C">
            <wp:extent cx="5212080" cy="2569464"/>
            <wp:effectExtent l="19050" t="19050" r="26670" b="21590"/>
            <wp:docPr id="2125614911" name="Picture 2042367930" descr="Figure 39 displays a screenshot of the Videomail Dashboard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367930"/>
                    <pic:cNvPicPr/>
                  </pic:nvPicPr>
                  <pic:blipFill>
                    <a:blip r:embed="rId66">
                      <a:extLst>
                        <a:ext uri="{28A0092B-C50C-407E-A947-70E740481C1C}">
                          <a14:useLocalDpi xmlns:a14="http://schemas.microsoft.com/office/drawing/2010/main" val="0"/>
                        </a:ext>
                      </a:extLst>
                    </a:blip>
                    <a:stretch>
                      <a:fillRect/>
                    </a:stretch>
                  </pic:blipFill>
                  <pic:spPr>
                    <a:xfrm>
                      <a:off x="0" y="0"/>
                      <a:ext cx="5212080" cy="2569464"/>
                    </a:xfrm>
                    <a:prstGeom prst="rect">
                      <a:avLst/>
                    </a:prstGeom>
                    <a:ln>
                      <a:solidFill>
                        <a:schemeClr val="tx1"/>
                      </a:solidFill>
                    </a:ln>
                  </pic:spPr>
                </pic:pic>
              </a:graphicData>
            </a:graphic>
          </wp:inline>
        </w:drawing>
      </w:r>
    </w:p>
    <w:p w14:paraId="40FBEB45" w14:textId="45FA2D9E" w:rsidR="002C7769" w:rsidRPr="00AB7594" w:rsidRDefault="00496FD0" w:rsidP="00496FD0">
      <w:pPr>
        <w:pStyle w:val="FigureCaption"/>
      </w:pPr>
      <w:bookmarkStart w:id="494" w:name="_Ref41920983"/>
      <w:bookmarkStart w:id="495" w:name="_Ref529364968"/>
      <w:bookmarkStart w:id="496" w:name="_Toc512262021"/>
      <w:bookmarkStart w:id="497" w:name="_Toc512336724"/>
      <w:bookmarkStart w:id="498" w:name="_Toc43826714"/>
      <w:r>
        <w:t xml:space="preserve">Figure </w:t>
      </w:r>
      <w:fldSimple w:instr=" SEQ Figure \* ARABIC ">
        <w:r w:rsidR="00A5593D">
          <w:rPr>
            <w:noProof/>
          </w:rPr>
          <w:t>39</w:t>
        </w:r>
      </w:fldSimple>
      <w:bookmarkEnd w:id="494"/>
      <w:r w:rsidR="004B1D15">
        <w:t>. Screenshot of Videomail Dashboard</w:t>
      </w:r>
      <w:bookmarkEnd w:id="495"/>
      <w:bookmarkEnd w:id="496"/>
      <w:bookmarkEnd w:id="497"/>
      <w:bookmarkEnd w:id="498"/>
    </w:p>
    <w:p w14:paraId="222BFAED" w14:textId="4B02A699" w:rsidR="00BC3E03" w:rsidRDefault="00BC3E03" w:rsidP="00BC3E03">
      <w:pPr>
        <w:pStyle w:val="Heading3"/>
      </w:pPr>
      <w:bookmarkStart w:id="499" w:name="_Toc510427983"/>
      <w:bookmarkStart w:id="500" w:name="_Toc510428325"/>
      <w:bookmarkStart w:id="501" w:name="_Toc510439180"/>
      <w:bookmarkStart w:id="502" w:name="_Toc510427984"/>
      <w:bookmarkStart w:id="503" w:name="_Toc510428326"/>
      <w:bookmarkStart w:id="504" w:name="_Toc510439181"/>
      <w:bookmarkStart w:id="505" w:name="_Toc512262061"/>
      <w:bookmarkStart w:id="506" w:name="_Toc512336764"/>
      <w:bookmarkStart w:id="507" w:name="_Toc43824975"/>
      <w:bookmarkEnd w:id="499"/>
      <w:bookmarkEnd w:id="500"/>
      <w:bookmarkEnd w:id="501"/>
      <w:bookmarkEnd w:id="502"/>
      <w:bookmarkEnd w:id="503"/>
      <w:bookmarkEnd w:id="504"/>
      <w:r>
        <w:lastRenderedPageBreak/>
        <w:t>Hours of Operation</w:t>
      </w:r>
      <w:bookmarkEnd w:id="505"/>
      <w:bookmarkEnd w:id="506"/>
      <w:bookmarkEnd w:id="507"/>
    </w:p>
    <w:p w14:paraId="72AE1AA2" w14:textId="6F5B24D9" w:rsidR="00633AD7" w:rsidRDefault="005B58AE" w:rsidP="0080087A">
      <w:r>
        <w:t>The H</w:t>
      </w:r>
      <w:r w:rsidR="00BC3E03">
        <w:t>ours of Operation page</w:t>
      </w:r>
      <w:r w:rsidR="002148AF">
        <w:t>, as shown in</w:t>
      </w:r>
      <w:r w:rsidR="00B1422B">
        <w:t xml:space="preserve"> </w:t>
      </w:r>
      <w:r w:rsidR="00B1422B">
        <w:fldChar w:fldCharType="begin"/>
      </w:r>
      <w:r w:rsidR="00B1422B">
        <w:instrText xml:space="preserve"> REF _Ref529366390 \h </w:instrText>
      </w:r>
      <w:r w:rsidR="00B1422B">
        <w:fldChar w:fldCharType="separate"/>
      </w:r>
      <w:r w:rsidR="00B1422B">
        <w:t xml:space="preserve">Figure </w:t>
      </w:r>
      <w:r w:rsidR="00B1422B">
        <w:rPr>
          <w:noProof/>
        </w:rPr>
        <w:t>40</w:t>
      </w:r>
      <w:r w:rsidR="00B1422B">
        <w:fldChar w:fldCharType="end"/>
      </w:r>
      <w:r w:rsidR="00633AD7">
        <w:t xml:space="preserve">, </w:t>
      </w:r>
      <w:r w:rsidR="00BC3E03">
        <w:t xml:space="preserve">allows the </w:t>
      </w:r>
      <w:r w:rsidR="0058604F">
        <w:t>M</w:t>
      </w:r>
      <w:r w:rsidR="00BC3E03">
        <w:t xml:space="preserve">anager to control the operating hours of ACE Direct. </w:t>
      </w:r>
      <w:r>
        <w:t xml:space="preserve">The page displays the call center hours of operations for each time </w:t>
      </w:r>
      <w:r w:rsidR="00166862">
        <w:t>zone. A</w:t>
      </w:r>
      <w:r w:rsidR="00BC3E03">
        <w:t xml:space="preserve"> </w:t>
      </w:r>
      <w:r w:rsidR="0058604F">
        <w:t>M</w:t>
      </w:r>
      <w:r w:rsidR="00BC3E03">
        <w:t xml:space="preserve">anager </w:t>
      </w:r>
      <w:r w:rsidR="0058604F">
        <w:t>can</w:t>
      </w:r>
      <w:r w:rsidR="00BC3E03">
        <w:t xml:space="preserve"> select </w:t>
      </w:r>
      <w:r w:rsidR="001C6026">
        <w:t xml:space="preserve">Open </w:t>
      </w:r>
      <w:r w:rsidR="00BC3E03">
        <w:t xml:space="preserve">and </w:t>
      </w:r>
      <w:r w:rsidR="001C6026">
        <w:t xml:space="preserve">Close </w:t>
      </w:r>
      <w:r w:rsidR="00BC3E03">
        <w:t xml:space="preserve">times for the call centers. The </w:t>
      </w:r>
      <w:r w:rsidR="000B061A">
        <w:t>M</w:t>
      </w:r>
      <w:r w:rsidR="00BC3E03">
        <w:t xml:space="preserve">anager also has the option to override the duty hours with an Always Open or Always Closed option. These override options </w:t>
      </w:r>
      <w:r w:rsidR="00B949DB">
        <w:t xml:space="preserve">can </w:t>
      </w:r>
      <w:r w:rsidR="00BC3E03">
        <w:t>be used in the case of an emergency closure or holiday.</w:t>
      </w:r>
      <w:r w:rsidR="00561686">
        <w:t xml:space="preserve"> </w:t>
      </w:r>
      <w:r>
        <w:t>A</w:t>
      </w:r>
      <w:r w:rsidR="00975205">
        <w:t xml:space="preserve"> </w:t>
      </w:r>
      <w:r>
        <w:t>Consumer who accesses the ACE Direct</w:t>
      </w:r>
      <w:r w:rsidR="00975205">
        <w:t xml:space="preserve"> </w:t>
      </w:r>
      <w:r>
        <w:t>Consumer Portal after hours will be presented a message advising that the call center is closed.</w:t>
      </w:r>
    </w:p>
    <w:p w14:paraId="7528CC93" w14:textId="05101DBD" w:rsidR="00E711AF" w:rsidRPr="008574E8" w:rsidRDefault="00A13F80" w:rsidP="009174FD">
      <w:pPr>
        <w:pStyle w:val="Figure"/>
        <w:rPr>
          <w14:textOutline w14:w="9525" w14:cap="rnd" w14:cmpd="sng" w14:algn="ctr">
            <w14:solidFill>
              <w14:schemeClr w14:val="tx1"/>
            </w14:solidFill>
            <w14:prstDash w14:val="solid"/>
            <w14:bevel/>
          </w14:textOutline>
        </w:rPr>
      </w:pPr>
      <w:r>
        <w:rPr>
          <w:noProof/>
        </w:rPr>
        <w:drawing>
          <wp:inline distT="0" distB="0" distL="0" distR="0" wp14:anchorId="4139D732" wp14:editId="24C90904">
            <wp:extent cx="4700016" cy="2194560"/>
            <wp:effectExtent l="19050" t="19050" r="24765" b="15240"/>
            <wp:docPr id="18" name="Picture 18" descr="Figure 40 presents a screenshot of the Hours of Operation pag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0016" cy="2194560"/>
                    </a:xfrm>
                    <a:prstGeom prst="rect">
                      <a:avLst/>
                    </a:prstGeom>
                    <a:noFill/>
                    <a:ln>
                      <a:solidFill>
                        <a:schemeClr val="tx1"/>
                      </a:solidFill>
                    </a:ln>
                  </pic:spPr>
                </pic:pic>
              </a:graphicData>
            </a:graphic>
          </wp:inline>
        </w:drawing>
      </w:r>
    </w:p>
    <w:p w14:paraId="0C461FC1" w14:textId="5C125F93" w:rsidR="00BC3E03" w:rsidRDefault="00496FD0" w:rsidP="00496FD0">
      <w:pPr>
        <w:pStyle w:val="FigureCaption"/>
      </w:pPr>
      <w:bookmarkStart w:id="508" w:name="_Ref529366390"/>
      <w:bookmarkStart w:id="509" w:name="_Toc512262022"/>
      <w:bookmarkStart w:id="510" w:name="_Toc512336725"/>
      <w:bookmarkStart w:id="511" w:name="_Toc43826715"/>
      <w:r>
        <w:t xml:space="preserve">Figure </w:t>
      </w:r>
      <w:fldSimple w:instr=" SEQ Figure \* ARABIC ">
        <w:r w:rsidR="00A5593D">
          <w:rPr>
            <w:noProof/>
          </w:rPr>
          <w:t>40</w:t>
        </w:r>
      </w:fldSimple>
      <w:bookmarkEnd w:id="508"/>
      <w:r w:rsidR="004B1D15" w:rsidRPr="009A0455">
        <w:t>.</w:t>
      </w:r>
      <w:r w:rsidR="004B1D15">
        <w:t xml:space="preserve"> Screenshot of Hours of Operation Page</w:t>
      </w:r>
      <w:bookmarkEnd w:id="509"/>
      <w:bookmarkEnd w:id="510"/>
      <w:bookmarkEnd w:id="511"/>
    </w:p>
    <w:p w14:paraId="1AB5C1C6" w14:textId="178902B6" w:rsidR="00893950" w:rsidRDefault="00893950" w:rsidP="00893950">
      <w:pPr>
        <w:pStyle w:val="Heading3"/>
        <w:numPr>
          <w:ilvl w:val="2"/>
          <w:numId w:val="7"/>
        </w:numPr>
      </w:pPr>
      <w:bookmarkStart w:id="512" w:name="_Ref524343607"/>
      <w:bookmarkStart w:id="513" w:name="_Toc43824976"/>
      <w:r>
        <w:t xml:space="preserve">Agent </w:t>
      </w:r>
      <w:r w:rsidR="00D1448B">
        <w:t>M</w:t>
      </w:r>
      <w:r>
        <w:t>anagement</w:t>
      </w:r>
      <w:bookmarkEnd w:id="512"/>
      <w:bookmarkEnd w:id="513"/>
    </w:p>
    <w:p w14:paraId="4FF63EF1" w14:textId="3BF5143E" w:rsidR="00893950" w:rsidRDefault="00893950" w:rsidP="0080087A">
      <w:r>
        <w:t>The Agent Management page allows the Manager to add</w:t>
      </w:r>
      <w:r w:rsidR="00D1448B">
        <w:t xml:space="preserve"> </w:t>
      </w:r>
      <w:r>
        <w:t>/</w:t>
      </w:r>
      <w:r w:rsidR="00D1448B">
        <w:t xml:space="preserve"> </w:t>
      </w:r>
      <w:r>
        <w:t>delete</w:t>
      </w:r>
      <w:r w:rsidR="00D1448B">
        <w:t xml:space="preserve"> </w:t>
      </w:r>
      <w:r>
        <w:t>/</w:t>
      </w:r>
      <w:r w:rsidR="00D1448B">
        <w:t xml:space="preserve"> </w:t>
      </w:r>
      <w:r>
        <w:t xml:space="preserve">update </w:t>
      </w:r>
      <w:r w:rsidR="00D1448B">
        <w:t>A</w:t>
      </w:r>
      <w:r>
        <w:t>gents</w:t>
      </w:r>
      <w:r w:rsidR="00151719">
        <w:t>.</w:t>
      </w:r>
      <w:r>
        <w:t xml:space="preserve"> The page can be loaded by selecting “Agent Management” from </w:t>
      </w:r>
      <w:r w:rsidR="00D1448B">
        <w:t xml:space="preserve">the </w:t>
      </w:r>
      <w:r>
        <w:t xml:space="preserve">side panel of </w:t>
      </w:r>
      <w:r w:rsidR="00D1448B">
        <w:t xml:space="preserve">the </w:t>
      </w:r>
      <w:r>
        <w:t>Management Portal</w:t>
      </w:r>
      <w:r w:rsidR="00D1448B">
        <w:t>, which</w:t>
      </w:r>
      <w:r>
        <w:t xml:space="preserve"> lists the existing </w:t>
      </w:r>
      <w:r w:rsidR="00D1448B">
        <w:t>A</w:t>
      </w:r>
      <w:r>
        <w:t xml:space="preserve">gents configured in the system as </w:t>
      </w:r>
      <w:r w:rsidR="00D1448B">
        <w:t xml:space="preserve">shown </w:t>
      </w:r>
      <w:r>
        <w:t>in</w:t>
      </w:r>
      <w:r w:rsidR="00B1422B">
        <w:t xml:space="preserve"> </w:t>
      </w:r>
      <w:r w:rsidR="00B1422B">
        <w:fldChar w:fldCharType="begin"/>
      </w:r>
      <w:r w:rsidR="00B1422B">
        <w:instrText xml:space="preserve"> REF _Ref524339990 \h </w:instrText>
      </w:r>
      <w:r w:rsidR="00B1422B">
        <w:fldChar w:fldCharType="separate"/>
      </w:r>
      <w:r w:rsidR="00B1422B">
        <w:t xml:space="preserve">Figure </w:t>
      </w:r>
      <w:r w:rsidR="00B1422B">
        <w:rPr>
          <w:noProof/>
        </w:rPr>
        <w:t>41</w:t>
      </w:r>
      <w:r w:rsidR="00B1422B">
        <w:fldChar w:fldCharType="end"/>
      </w:r>
      <w:r>
        <w:t xml:space="preserve">. </w:t>
      </w:r>
      <w:r w:rsidR="00D1448B">
        <w:t xml:space="preserve">The Manager </w:t>
      </w:r>
      <w:r>
        <w:t xml:space="preserve">may set the number of </w:t>
      </w:r>
      <w:r w:rsidR="00D1448B">
        <w:t>A</w:t>
      </w:r>
      <w:r>
        <w:t xml:space="preserve">gents to be displayed in a single page and sort </w:t>
      </w:r>
      <w:r w:rsidR="00D1448B">
        <w:t>A</w:t>
      </w:r>
      <w:r>
        <w:t>gents based on their name, username, and extension assigned.</w:t>
      </w:r>
    </w:p>
    <w:p w14:paraId="4348D82D" w14:textId="41FD868A" w:rsidR="00512DD5" w:rsidRDefault="00475250" w:rsidP="009174FD">
      <w:pPr>
        <w:pStyle w:val="Figure"/>
      </w:pPr>
      <w:r>
        <w:rPr>
          <w:noProof/>
        </w:rPr>
        <w:drawing>
          <wp:inline distT="0" distB="0" distL="0" distR="0" wp14:anchorId="2C43424C" wp14:editId="1542D95A">
            <wp:extent cx="4773168" cy="2350008"/>
            <wp:effectExtent l="19050" t="19050" r="27940" b="12700"/>
            <wp:docPr id="19" name="Picture 19" descr="Figure 41 presents a screenshot of the Agent Management Pag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160" b="841"/>
                    <a:stretch/>
                  </pic:blipFill>
                  <pic:spPr bwMode="auto">
                    <a:xfrm>
                      <a:off x="0" y="0"/>
                      <a:ext cx="4773168" cy="23500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FC96BC" w14:textId="407A3575" w:rsidR="00893950" w:rsidRPr="00893950" w:rsidRDefault="00955C6A" w:rsidP="00955C6A">
      <w:pPr>
        <w:pStyle w:val="FigureCaption"/>
      </w:pPr>
      <w:bookmarkStart w:id="514" w:name="_Ref524339990"/>
      <w:bookmarkStart w:id="515" w:name="_Ref524339918"/>
      <w:bookmarkStart w:id="516" w:name="_Toc43826716"/>
      <w:r>
        <w:t xml:space="preserve">Figure </w:t>
      </w:r>
      <w:fldSimple w:instr=" SEQ Figure \* ARABIC ">
        <w:r w:rsidR="00A5593D">
          <w:rPr>
            <w:noProof/>
          </w:rPr>
          <w:t>41</w:t>
        </w:r>
      </w:fldSimple>
      <w:bookmarkEnd w:id="514"/>
      <w:r w:rsidR="00893950" w:rsidRPr="00893950">
        <w:t>. Screenshot of Agent Management Page</w:t>
      </w:r>
      <w:bookmarkEnd w:id="515"/>
      <w:bookmarkEnd w:id="516"/>
    </w:p>
    <w:p w14:paraId="6F7930F8" w14:textId="1092788C" w:rsidR="00893950" w:rsidRDefault="00893950" w:rsidP="00893950">
      <w:pPr>
        <w:pStyle w:val="Heading4"/>
      </w:pPr>
      <w:r>
        <w:lastRenderedPageBreak/>
        <w:t xml:space="preserve">Add a </w:t>
      </w:r>
      <w:r w:rsidR="00D1448B">
        <w:t>N</w:t>
      </w:r>
      <w:r>
        <w:t xml:space="preserve">ew </w:t>
      </w:r>
      <w:r w:rsidR="00D1448B">
        <w:t>A</w:t>
      </w:r>
      <w:r>
        <w:t>gent</w:t>
      </w:r>
    </w:p>
    <w:p w14:paraId="4B102B2D" w14:textId="4C7709D9" w:rsidR="00893950" w:rsidRDefault="00893950" w:rsidP="00754587">
      <w:pPr>
        <w:spacing w:after="240"/>
      </w:pPr>
      <w:r>
        <w:t xml:space="preserve">A Manager can add a new </w:t>
      </w:r>
      <w:r w:rsidR="00D1448B">
        <w:t>A</w:t>
      </w:r>
      <w:r>
        <w:t xml:space="preserve">gent by clicking the “Add New Agent” button at the bottom of </w:t>
      </w:r>
      <w:r w:rsidR="00D1448B">
        <w:t xml:space="preserve">the </w:t>
      </w:r>
      <w:r>
        <w:t xml:space="preserve">Agent Management page. </w:t>
      </w:r>
      <w:r w:rsidR="00955C6A">
        <w:fldChar w:fldCharType="begin"/>
      </w:r>
      <w:r w:rsidR="00955C6A">
        <w:instrText xml:space="preserve"> REF _Ref41922881 \h </w:instrText>
      </w:r>
      <w:r w:rsidR="00955C6A">
        <w:fldChar w:fldCharType="separate"/>
      </w:r>
      <w:r w:rsidR="00955C6A">
        <w:t xml:space="preserve">Figure </w:t>
      </w:r>
      <w:r w:rsidR="00955C6A">
        <w:rPr>
          <w:noProof/>
        </w:rPr>
        <w:t>42</w:t>
      </w:r>
      <w:r w:rsidR="00955C6A">
        <w:fldChar w:fldCharType="end"/>
      </w:r>
      <w:r w:rsidR="00E54196">
        <w:t xml:space="preserve"> </w:t>
      </w:r>
      <w:r>
        <w:t xml:space="preserve">illustrates the </w:t>
      </w:r>
      <w:r w:rsidR="00D1448B">
        <w:t xml:space="preserve">required </w:t>
      </w:r>
      <w:r>
        <w:t xml:space="preserve">information </w:t>
      </w:r>
      <w:r w:rsidR="00D1448B">
        <w:t>for entry</w:t>
      </w:r>
      <w:r>
        <w:t xml:space="preserve">. </w:t>
      </w:r>
      <w:r w:rsidR="00955C6A">
        <w:t>ACE Direct checks t</w:t>
      </w:r>
      <w:r>
        <w:t xml:space="preserve">he proper data format before a new </w:t>
      </w:r>
      <w:r w:rsidR="00D1448B">
        <w:t>A</w:t>
      </w:r>
      <w:r>
        <w:t>gent is created</w:t>
      </w:r>
      <w:r w:rsidR="00955C6A">
        <w:t>,</w:t>
      </w:r>
      <w:r>
        <w:t xml:space="preserve"> and the </w:t>
      </w:r>
      <w:r w:rsidR="00D1448B">
        <w:t xml:space="preserve">Manager </w:t>
      </w:r>
      <w:r>
        <w:t xml:space="preserve">will be prompted to </w:t>
      </w:r>
      <w:r w:rsidR="00955C6A">
        <w:t xml:space="preserve">fix any </w:t>
      </w:r>
      <w:r>
        <w:t>incorrect data input.</w:t>
      </w:r>
    </w:p>
    <w:p w14:paraId="0436C9FD" w14:textId="6FB4688D" w:rsidR="00893950" w:rsidRDefault="18B2B0FF" w:rsidP="009174FD">
      <w:pPr>
        <w:pStyle w:val="Figure"/>
      </w:pPr>
      <w:r>
        <w:rPr>
          <w:noProof/>
        </w:rPr>
        <w:drawing>
          <wp:inline distT="0" distB="0" distL="0" distR="0" wp14:anchorId="26C128E3" wp14:editId="14136BEF">
            <wp:extent cx="5760720" cy="2807208"/>
            <wp:effectExtent l="0" t="0" r="0" b="0"/>
            <wp:docPr id="439719831" name="Picture 2141134161" descr="Figure 42 presents a screenshot of the Add New Agent popup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134161"/>
                    <pic:cNvPicPr/>
                  </pic:nvPicPr>
                  <pic:blipFill>
                    <a:blip r:embed="rId69">
                      <a:extLst>
                        <a:ext uri="{28A0092B-C50C-407E-A947-70E740481C1C}">
                          <a14:useLocalDpi xmlns:a14="http://schemas.microsoft.com/office/drawing/2010/main" val="0"/>
                        </a:ext>
                      </a:extLst>
                    </a:blip>
                    <a:stretch>
                      <a:fillRect/>
                    </a:stretch>
                  </pic:blipFill>
                  <pic:spPr>
                    <a:xfrm>
                      <a:off x="0" y="0"/>
                      <a:ext cx="5760720" cy="2807208"/>
                    </a:xfrm>
                    <a:prstGeom prst="rect">
                      <a:avLst/>
                    </a:prstGeom>
                  </pic:spPr>
                </pic:pic>
              </a:graphicData>
            </a:graphic>
          </wp:inline>
        </w:drawing>
      </w:r>
    </w:p>
    <w:p w14:paraId="6F574457" w14:textId="77AF90BD" w:rsidR="00893950" w:rsidRDefault="00955C6A" w:rsidP="00955C6A">
      <w:pPr>
        <w:pStyle w:val="FigureCaption"/>
      </w:pPr>
      <w:bookmarkStart w:id="517" w:name="_Ref41922881"/>
      <w:bookmarkStart w:id="518" w:name="_Ref524340686"/>
      <w:bookmarkStart w:id="519" w:name="_Toc43826717"/>
      <w:r>
        <w:t xml:space="preserve">Figure </w:t>
      </w:r>
      <w:fldSimple w:instr=" SEQ Figure \* ARABIC ">
        <w:r w:rsidR="00A5593D">
          <w:rPr>
            <w:noProof/>
          </w:rPr>
          <w:t>42</w:t>
        </w:r>
      </w:fldSimple>
      <w:bookmarkEnd w:id="517"/>
      <w:r w:rsidR="00893950">
        <w:t xml:space="preserve">. Screenshot of Add New Agent </w:t>
      </w:r>
      <w:r w:rsidR="0095228A">
        <w:t>P</w:t>
      </w:r>
      <w:r w:rsidR="00893950">
        <w:t>opup</w:t>
      </w:r>
      <w:bookmarkEnd w:id="518"/>
      <w:bookmarkEnd w:id="519"/>
    </w:p>
    <w:p w14:paraId="5633168E" w14:textId="4F278556" w:rsidR="00893950" w:rsidRDefault="00893950" w:rsidP="00893950">
      <w:pPr>
        <w:pStyle w:val="Heading4"/>
      </w:pPr>
      <w:r>
        <w:t xml:space="preserve">Update an </w:t>
      </w:r>
      <w:r w:rsidR="00D1448B">
        <w:t>E</w:t>
      </w:r>
      <w:r>
        <w:t xml:space="preserve">xisting </w:t>
      </w:r>
      <w:r w:rsidR="00D1448B">
        <w:t>A</w:t>
      </w:r>
      <w:r>
        <w:t>gent</w:t>
      </w:r>
    </w:p>
    <w:p w14:paraId="73E8B5C4" w14:textId="676946AD" w:rsidR="00893950" w:rsidRDefault="00893950" w:rsidP="009174FD">
      <w:pPr>
        <w:spacing w:after="240"/>
      </w:pPr>
      <w:r>
        <w:t xml:space="preserve">A Manager can update the </w:t>
      </w:r>
      <w:r w:rsidR="00D1448B">
        <w:t>A</w:t>
      </w:r>
      <w:r>
        <w:t>gent information by click</w:t>
      </w:r>
      <w:r w:rsidR="007473F1">
        <w:t>ing</w:t>
      </w:r>
      <w:r>
        <w:t xml:space="preserve"> on any existing </w:t>
      </w:r>
      <w:r w:rsidR="00D1448B">
        <w:t>A</w:t>
      </w:r>
      <w:r>
        <w:t>gent record.</w:t>
      </w:r>
      <w:r w:rsidR="007473F1">
        <w:t xml:space="preserve"> </w:t>
      </w:r>
      <w:r w:rsidR="007473F1">
        <w:fldChar w:fldCharType="begin"/>
      </w:r>
      <w:r w:rsidR="007473F1">
        <w:instrText xml:space="preserve"> REF _Ref41987613 \h </w:instrText>
      </w:r>
      <w:r w:rsidR="007473F1">
        <w:fldChar w:fldCharType="separate"/>
      </w:r>
      <w:r w:rsidR="007473F1">
        <w:t>Figure</w:t>
      </w:r>
      <w:r w:rsidR="008A2E41">
        <w:t> </w:t>
      </w:r>
      <w:r w:rsidR="007473F1">
        <w:rPr>
          <w:noProof/>
        </w:rPr>
        <w:t>43</w:t>
      </w:r>
      <w:r w:rsidR="007473F1">
        <w:fldChar w:fldCharType="end"/>
      </w:r>
      <w:r>
        <w:t xml:space="preserve"> illustrate</w:t>
      </w:r>
      <w:r w:rsidR="00FB485F">
        <w:t>s</w:t>
      </w:r>
      <w:r>
        <w:t xml:space="preserve"> the </w:t>
      </w:r>
      <w:r w:rsidR="00D1448B">
        <w:t>A</w:t>
      </w:r>
      <w:r>
        <w:t>gent update popup. Note that</w:t>
      </w:r>
      <w:r w:rsidR="003F42C2">
        <w:t xml:space="preserve"> </w:t>
      </w:r>
      <w:r w:rsidR="00D1448B">
        <w:t>A</w:t>
      </w:r>
      <w:r>
        <w:t xml:space="preserve">gent username and password are grayed out and </w:t>
      </w:r>
      <w:r w:rsidR="00D1448B">
        <w:t>not available for updating</w:t>
      </w:r>
      <w:r>
        <w:t xml:space="preserve">. The Manager may also delete the </w:t>
      </w:r>
      <w:r w:rsidR="00D1448B">
        <w:t>A</w:t>
      </w:r>
      <w:r>
        <w:t>gent record on the same popup.</w:t>
      </w:r>
    </w:p>
    <w:p w14:paraId="7C3F7491" w14:textId="5EA22260" w:rsidR="001E6BCE" w:rsidRDefault="34F707E7" w:rsidP="009174FD">
      <w:pPr>
        <w:pStyle w:val="Figure"/>
      </w:pPr>
      <w:r>
        <w:rPr>
          <w:noProof/>
        </w:rPr>
        <w:drawing>
          <wp:inline distT="0" distB="0" distL="0" distR="0" wp14:anchorId="2FEFAE56" wp14:editId="656E76BF">
            <wp:extent cx="5495544" cy="2240280"/>
            <wp:effectExtent l="0" t="0" r="0" b="7620"/>
            <wp:docPr id="1068090950" name="Picture 1492886950" descr="Figure 43 displays a screenshot of the Update Agent Popup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886950"/>
                    <pic:cNvPicPr/>
                  </pic:nvPicPr>
                  <pic:blipFill>
                    <a:blip r:embed="rId70">
                      <a:extLst>
                        <a:ext uri="{28A0092B-C50C-407E-A947-70E740481C1C}">
                          <a14:useLocalDpi xmlns:a14="http://schemas.microsoft.com/office/drawing/2010/main" val="0"/>
                        </a:ext>
                      </a:extLst>
                    </a:blip>
                    <a:stretch>
                      <a:fillRect/>
                    </a:stretch>
                  </pic:blipFill>
                  <pic:spPr>
                    <a:xfrm>
                      <a:off x="0" y="0"/>
                      <a:ext cx="5495544" cy="2240280"/>
                    </a:xfrm>
                    <a:prstGeom prst="rect">
                      <a:avLst/>
                    </a:prstGeom>
                  </pic:spPr>
                </pic:pic>
              </a:graphicData>
            </a:graphic>
          </wp:inline>
        </w:drawing>
      </w:r>
    </w:p>
    <w:p w14:paraId="59838CE8" w14:textId="5C4D47F9" w:rsidR="00893950" w:rsidRDefault="007473F1" w:rsidP="007473F1">
      <w:pPr>
        <w:pStyle w:val="FigureCaption"/>
      </w:pPr>
      <w:bookmarkStart w:id="520" w:name="_Ref41987613"/>
      <w:bookmarkStart w:id="521" w:name="_Ref524341064"/>
      <w:bookmarkStart w:id="522" w:name="_Toc43826718"/>
      <w:r>
        <w:t xml:space="preserve">Figure </w:t>
      </w:r>
      <w:fldSimple w:instr=" SEQ Figure \* ARABIC ">
        <w:r w:rsidR="00A5593D">
          <w:rPr>
            <w:noProof/>
          </w:rPr>
          <w:t>43</w:t>
        </w:r>
      </w:fldSimple>
      <w:bookmarkEnd w:id="520"/>
      <w:r w:rsidR="00893950">
        <w:t xml:space="preserve">. Screenshot of Update Agent </w:t>
      </w:r>
      <w:r w:rsidR="00D1448B">
        <w:t>P</w:t>
      </w:r>
      <w:r w:rsidR="00893950">
        <w:t>opup</w:t>
      </w:r>
      <w:bookmarkEnd w:id="521"/>
      <w:bookmarkEnd w:id="522"/>
    </w:p>
    <w:p w14:paraId="69DC2DD6" w14:textId="4D5BF14F" w:rsidR="00893950" w:rsidRDefault="00893950" w:rsidP="00893950">
      <w:pPr>
        <w:pStyle w:val="Heading4"/>
      </w:pPr>
      <w:r>
        <w:lastRenderedPageBreak/>
        <w:t xml:space="preserve">Bulk </w:t>
      </w:r>
      <w:r w:rsidR="00D1448B">
        <w:t>D</w:t>
      </w:r>
      <w:r>
        <w:t xml:space="preserve">elete </w:t>
      </w:r>
      <w:r w:rsidR="00D1448B">
        <w:t>S</w:t>
      </w:r>
      <w:r>
        <w:t xml:space="preserve">elected </w:t>
      </w:r>
      <w:r w:rsidR="00D1448B">
        <w:t>A</w:t>
      </w:r>
      <w:r>
        <w:t>gents</w:t>
      </w:r>
    </w:p>
    <w:p w14:paraId="2AAD7B72" w14:textId="39F6BA36" w:rsidR="00893950" w:rsidRDefault="00893950" w:rsidP="0073681D">
      <w:pPr>
        <w:spacing w:after="240"/>
      </w:pPr>
      <w:r>
        <w:t xml:space="preserve">The Manager may select a group </w:t>
      </w:r>
      <w:r w:rsidR="006C029D">
        <w:t xml:space="preserve">of </w:t>
      </w:r>
      <w:r w:rsidR="00D1448B">
        <w:t>A</w:t>
      </w:r>
      <w:r>
        <w:t xml:space="preserve">gent records and delete them by first selecting multiple </w:t>
      </w:r>
      <w:r w:rsidR="006D066F">
        <w:t>A</w:t>
      </w:r>
      <w:r>
        <w:t>gents from the “Select” column</w:t>
      </w:r>
      <w:r w:rsidR="003F42C2">
        <w:t xml:space="preserve"> and</w:t>
      </w:r>
      <w:r>
        <w:t xml:space="preserve"> then click</w:t>
      </w:r>
      <w:r w:rsidR="003F42C2">
        <w:t>ing</w:t>
      </w:r>
      <w:r>
        <w:t xml:space="preserve"> on the “Delete Selected Agent” button at the bottom of </w:t>
      </w:r>
      <w:r w:rsidR="00D1448B">
        <w:t xml:space="preserve">the </w:t>
      </w:r>
      <w:r>
        <w:t>Agent Management page. The system will prompt the user to confirm the deletion as illustrated in</w:t>
      </w:r>
      <w:r w:rsidR="00737C19">
        <w:t xml:space="preserve"> </w:t>
      </w:r>
      <w:r w:rsidR="00737C19">
        <w:fldChar w:fldCharType="begin"/>
      </w:r>
      <w:r w:rsidR="00737C19">
        <w:instrText xml:space="preserve"> REF _Ref41987883 \h </w:instrText>
      </w:r>
      <w:r w:rsidR="00737C19">
        <w:fldChar w:fldCharType="separate"/>
      </w:r>
      <w:r w:rsidR="00737C19">
        <w:t xml:space="preserve">Figure </w:t>
      </w:r>
      <w:r w:rsidR="00737C19">
        <w:rPr>
          <w:noProof/>
        </w:rPr>
        <w:t>44</w:t>
      </w:r>
      <w:r w:rsidR="00737C19">
        <w:fldChar w:fldCharType="end"/>
      </w:r>
      <w:r>
        <w:t>.</w:t>
      </w:r>
    </w:p>
    <w:p w14:paraId="04FE38F5" w14:textId="68AD2882" w:rsidR="004829E3" w:rsidRDefault="660EF601" w:rsidP="009174FD">
      <w:pPr>
        <w:pStyle w:val="Figure"/>
      </w:pPr>
      <w:r>
        <w:rPr>
          <w:noProof/>
        </w:rPr>
        <w:drawing>
          <wp:inline distT="0" distB="0" distL="0" distR="0" wp14:anchorId="409244EF" wp14:editId="51EC926B">
            <wp:extent cx="4837176" cy="2359152"/>
            <wp:effectExtent l="0" t="0" r="1905" b="3175"/>
            <wp:docPr id="2064698494" name="Picture 1506761047" descr="Figure 44 presents a screenshot of the Agent Bulk Deletion Popup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761047"/>
                    <pic:cNvPicPr/>
                  </pic:nvPicPr>
                  <pic:blipFill>
                    <a:blip r:embed="rId71">
                      <a:extLst>
                        <a:ext uri="{28A0092B-C50C-407E-A947-70E740481C1C}">
                          <a14:useLocalDpi xmlns:a14="http://schemas.microsoft.com/office/drawing/2010/main" val="0"/>
                        </a:ext>
                      </a:extLst>
                    </a:blip>
                    <a:stretch>
                      <a:fillRect/>
                    </a:stretch>
                  </pic:blipFill>
                  <pic:spPr>
                    <a:xfrm>
                      <a:off x="0" y="0"/>
                      <a:ext cx="4837176" cy="2359152"/>
                    </a:xfrm>
                    <a:prstGeom prst="rect">
                      <a:avLst/>
                    </a:prstGeom>
                  </pic:spPr>
                </pic:pic>
              </a:graphicData>
            </a:graphic>
          </wp:inline>
        </w:drawing>
      </w:r>
    </w:p>
    <w:p w14:paraId="5D489C12" w14:textId="3211043A" w:rsidR="00893950" w:rsidRPr="00893950" w:rsidRDefault="00737C19" w:rsidP="00737C19">
      <w:pPr>
        <w:pStyle w:val="FigureCaption"/>
      </w:pPr>
      <w:bookmarkStart w:id="523" w:name="_Ref524341367"/>
      <w:bookmarkStart w:id="524" w:name="_Ref41987883"/>
      <w:bookmarkStart w:id="525" w:name="_Toc43826719"/>
      <w:r>
        <w:t xml:space="preserve">Figure </w:t>
      </w:r>
      <w:fldSimple w:instr=" SEQ Figure \* ARABIC ">
        <w:r w:rsidR="00A5593D">
          <w:rPr>
            <w:noProof/>
          </w:rPr>
          <w:t>44</w:t>
        </w:r>
      </w:fldSimple>
      <w:bookmarkEnd w:id="523"/>
      <w:bookmarkEnd w:id="524"/>
      <w:r w:rsidR="00893950" w:rsidRPr="006537B5">
        <w:t>. Screenshot</w:t>
      </w:r>
      <w:r w:rsidR="00893950">
        <w:t xml:space="preserve"> of Agent Bulk Deletion </w:t>
      </w:r>
      <w:r w:rsidR="00D1448B">
        <w:t>P</w:t>
      </w:r>
      <w:r w:rsidR="00893950">
        <w:t>opup</w:t>
      </w:r>
      <w:bookmarkEnd w:id="525"/>
    </w:p>
    <w:p w14:paraId="728B9F7E" w14:textId="77777777" w:rsidR="005826DB" w:rsidRDefault="00427B87" w:rsidP="000940B2">
      <w:pPr>
        <w:pStyle w:val="Heading2"/>
      </w:pPr>
      <w:bookmarkStart w:id="526" w:name="_Toc510175024"/>
      <w:bookmarkStart w:id="527" w:name="_Toc510422807"/>
      <w:bookmarkStart w:id="528" w:name="_Toc510423872"/>
      <w:bookmarkStart w:id="529" w:name="_Toc510425182"/>
      <w:bookmarkStart w:id="530" w:name="_Toc510425415"/>
      <w:bookmarkStart w:id="531" w:name="_Toc510427986"/>
      <w:bookmarkStart w:id="532" w:name="_Toc510428328"/>
      <w:bookmarkStart w:id="533" w:name="_Toc510439183"/>
      <w:bookmarkStart w:id="534" w:name="_Toc510422808"/>
      <w:bookmarkStart w:id="535" w:name="_Toc510423873"/>
      <w:bookmarkStart w:id="536" w:name="_Toc510425183"/>
      <w:bookmarkStart w:id="537" w:name="_Toc510425416"/>
      <w:bookmarkStart w:id="538" w:name="_Toc510427987"/>
      <w:bookmarkStart w:id="539" w:name="_Toc510428329"/>
      <w:bookmarkStart w:id="540" w:name="_Toc510439184"/>
      <w:bookmarkStart w:id="541" w:name="_Toc488131928"/>
      <w:bookmarkStart w:id="542" w:name="_Ref493081090"/>
      <w:bookmarkStart w:id="543" w:name="_Toc510098747"/>
      <w:bookmarkStart w:id="544" w:name="_Toc510147758"/>
      <w:bookmarkStart w:id="545" w:name="_Ref510425300"/>
      <w:bookmarkStart w:id="546" w:name="_Toc512262062"/>
      <w:bookmarkStart w:id="547" w:name="_Toc512336765"/>
      <w:bookmarkStart w:id="548" w:name="_Toc43824977"/>
      <w:bookmarkEnd w:id="488"/>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r>
        <w:t>Identity and Access Management</w:t>
      </w:r>
      <w:bookmarkEnd w:id="541"/>
      <w:bookmarkEnd w:id="542"/>
      <w:bookmarkEnd w:id="543"/>
      <w:bookmarkEnd w:id="544"/>
      <w:bookmarkEnd w:id="545"/>
      <w:bookmarkEnd w:id="546"/>
      <w:bookmarkEnd w:id="547"/>
      <w:bookmarkEnd w:id="548"/>
    </w:p>
    <w:p w14:paraId="728B9F7F" w14:textId="21F14F35" w:rsidR="005826DB" w:rsidRDefault="00427B87">
      <w:r>
        <w:t>ACE Direct integrates with ForgeRock OpenAM, an open source identity and access management enterprise solution that provides user management and access control capabilities. The ForgeRock OpenAM and embedded OpenDJ are the only ForgeRock packages used in ACE</w:t>
      </w:r>
      <w:r w:rsidR="006D411B">
        <w:t> </w:t>
      </w:r>
      <w:r>
        <w:t>Direct.</w:t>
      </w:r>
    </w:p>
    <w:p w14:paraId="26839814" w14:textId="4EE06599" w:rsidR="00FD28E1" w:rsidRDefault="00427B87">
      <w:r>
        <w:t xml:space="preserve">ACE Direct </w:t>
      </w:r>
      <w:r w:rsidR="00E21A12">
        <w:t>user</w:t>
      </w:r>
      <w:r w:rsidR="00D16D04">
        <w:t>s</w:t>
      </w:r>
      <w:r w:rsidR="00D1448B">
        <w:t>,</w:t>
      </w:r>
      <w:r>
        <w:t xml:space="preserve"> such as </w:t>
      </w:r>
      <w:r w:rsidR="008B7206">
        <w:t>Manager</w:t>
      </w:r>
      <w:r w:rsidR="00D1448B">
        <w:t>s</w:t>
      </w:r>
      <w:r w:rsidR="00B462FD">
        <w:t xml:space="preserve"> and</w:t>
      </w:r>
      <w:r>
        <w:t xml:space="preserve"> </w:t>
      </w:r>
      <w:r w:rsidR="004B1D15">
        <w:t>S</w:t>
      </w:r>
      <w:r>
        <w:t>upervisor</w:t>
      </w:r>
      <w:r w:rsidR="00D1448B">
        <w:t>s,</w:t>
      </w:r>
      <w:r>
        <w:t xml:space="preserve"> must be provisioned in OpenAM before </w:t>
      </w:r>
      <w:r w:rsidR="00D1448B">
        <w:t xml:space="preserve">they can </w:t>
      </w:r>
      <w:r>
        <w:t>access the</w:t>
      </w:r>
      <w:r w:rsidR="00EB6ED8">
        <w:t xml:space="preserve"> </w:t>
      </w:r>
      <w:r>
        <w:t>Management</w:t>
      </w:r>
      <w:r w:rsidR="005B58AE">
        <w:t>, Agent, or Consumer</w:t>
      </w:r>
      <w:r>
        <w:t xml:space="preserve"> portals. </w:t>
      </w:r>
      <w:r w:rsidR="00FD28E1">
        <w:t xml:space="preserve">To provision </w:t>
      </w:r>
      <w:r w:rsidR="00D1448B">
        <w:t>A</w:t>
      </w:r>
      <w:r w:rsidR="00FD28E1">
        <w:t xml:space="preserve">gents, use </w:t>
      </w:r>
      <w:r w:rsidR="00D1448B">
        <w:t xml:space="preserve">the </w:t>
      </w:r>
      <w:r w:rsidR="00FD28E1">
        <w:fldChar w:fldCharType="begin"/>
      </w:r>
      <w:r w:rsidR="00FD28E1">
        <w:instrText xml:space="preserve"> REF _Ref524343607 \h </w:instrText>
      </w:r>
      <w:r w:rsidR="00FD28E1">
        <w:fldChar w:fldCharType="separate"/>
      </w:r>
      <w:r w:rsidR="00FD28E1">
        <w:t>Agent management</w:t>
      </w:r>
      <w:r w:rsidR="00FD28E1">
        <w:fldChar w:fldCharType="end"/>
      </w:r>
      <w:r w:rsidR="00FD28E1">
        <w:t xml:space="preserve"> feature on </w:t>
      </w:r>
      <w:r w:rsidR="00D1448B">
        <w:t xml:space="preserve">the </w:t>
      </w:r>
      <w:r w:rsidR="00FD28E1">
        <w:t xml:space="preserve">Management </w:t>
      </w:r>
      <w:r w:rsidR="00D1448B">
        <w:t>P</w:t>
      </w:r>
      <w:r w:rsidR="00FD28E1">
        <w:t xml:space="preserve">ortal, </w:t>
      </w:r>
      <w:r w:rsidR="00D1448B">
        <w:t>al</w:t>
      </w:r>
      <w:r w:rsidR="00FD28E1">
        <w:t>though the password management functionalit</w:t>
      </w:r>
      <w:r w:rsidR="006D066F">
        <w:t>i</w:t>
      </w:r>
      <w:r w:rsidR="00FD28E1">
        <w:t xml:space="preserve">es may be used after </w:t>
      </w:r>
      <w:r w:rsidR="00D1448B">
        <w:t>A</w:t>
      </w:r>
      <w:r w:rsidR="00FD28E1">
        <w:t>gent creation.</w:t>
      </w:r>
    </w:p>
    <w:p w14:paraId="728B9F80" w14:textId="789C234A" w:rsidR="005826DB" w:rsidRDefault="00427B87">
      <w:r>
        <w:t xml:space="preserve">Provisioning instructions to create new roles can be found in Provision.md under </w:t>
      </w:r>
      <w:hyperlink r:id="rId72">
        <w:r w:rsidR="4150E0F5" w:rsidRPr="4150E0F5">
          <w:rPr>
            <w:rStyle w:val="Hyperlink"/>
          </w:rPr>
          <w:t>https://github.com/FCC/ACEDirect</w:t>
        </w:r>
      </w:hyperlink>
      <w:r>
        <w:t xml:space="preserve"> in the ‘iam’ section.</w:t>
      </w:r>
    </w:p>
    <w:p w14:paraId="728B9F81" w14:textId="180A0E84" w:rsidR="005826DB" w:rsidRDefault="00427B87">
      <w:r>
        <w:t xml:space="preserve">There are two ways a </w:t>
      </w:r>
      <w:r w:rsidR="00E21A12">
        <w:t>user</w:t>
      </w:r>
      <w:r>
        <w:t xml:space="preserve"> authenticates with the Agent or Management portals:</w:t>
      </w:r>
    </w:p>
    <w:p w14:paraId="728B9F82" w14:textId="0A57BF27" w:rsidR="005826DB" w:rsidRDefault="00427B87" w:rsidP="000B1AA5">
      <w:pPr>
        <w:pStyle w:val="NumberedList"/>
        <w:numPr>
          <w:ilvl w:val="0"/>
          <w:numId w:val="22"/>
        </w:numPr>
      </w:pPr>
      <w:r w:rsidRPr="005777F6">
        <w:rPr>
          <w:b/>
          <w:bCs/>
        </w:rPr>
        <w:t>AC</w:t>
      </w:r>
      <w:r w:rsidR="009F2DB0" w:rsidRPr="005777F6">
        <w:rPr>
          <w:b/>
          <w:bCs/>
        </w:rPr>
        <w:t>E</w:t>
      </w:r>
      <w:r w:rsidRPr="005777F6">
        <w:rPr>
          <w:b/>
          <w:bCs/>
        </w:rPr>
        <w:t xml:space="preserve"> Direct URL</w:t>
      </w:r>
      <w:r w:rsidRPr="009174FD">
        <w:t xml:space="preserve"> –</w:t>
      </w:r>
      <w:r>
        <w:t xml:space="preserve"> </w:t>
      </w:r>
      <w:r w:rsidR="00515D02">
        <w:t>The user a</w:t>
      </w:r>
      <w:r>
        <w:t>ccess</w:t>
      </w:r>
      <w:r w:rsidR="00515D02">
        <w:t>es</w:t>
      </w:r>
      <w:r>
        <w:t xml:space="preserve"> ACE Direct directly by entering the ACE Direct URL. If the </w:t>
      </w:r>
      <w:r w:rsidR="00E21A12">
        <w:t>user</w:t>
      </w:r>
      <w:r>
        <w:t xml:space="preserve"> is already authenticated with ACE Direct and the session is still valid, the Agent Portal </w:t>
      </w:r>
      <w:r w:rsidR="00515D02">
        <w:t xml:space="preserve">is </w:t>
      </w:r>
      <w:r>
        <w:t>displayed</w:t>
      </w:r>
      <w:r w:rsidR="00515D02">
        <w:t xml:space="preserve">; if not, </w:t>
      </w:r>
      <w:r>
        <w:t xml:space="preserve">the </w:t>
      </w:r>
      <w:r w:rsidR="00E21A12">
        <w:t>user</w:t>
      </w:r>
      <w:r>
        <w:t xml:space="preserve"> is redirected to the Main </w:t>
      </w:r>
      <w:r w:rsidR="007B2E28">
        <w:t>l</w:t>
      </w:r>
      <w:r>
        <w:t>ogin page to authenticate. The Agent Portal is displayed after a successful login.</w:t>
      </w:r>
    </w:p>
    <w:p w14:paraId="17500ECA" w14:textId="5B5B9DFA" w:rsidR="00816195" w:rsidRDefault="00427B87">
      <w:pPr>
        <w:pStyle w:val="NumberedListLast"/>
      </w:pPr>
      <w:r w:rsidRPr="3F606D0F">
        <w:rPr>
          <w:b/>
          <w:bCs/>
        </w:rPr>
        <w:t xml:space="preserve">An OpenAM </w:t>
      </w:r>
      <w:r w:rsidR="00515D02">
        <w:rPr>
          <w:b/>
          <w:bCs/>
        </w:rPr>
        <w:t>L</w:t>
      </w:r>
      <w:r w:rsidRPr="3F606D0F">
        <w:rPr>
          <w:b/>
          <w:bCs/>
        </w:rPr>
        <w:t xml:space="preserve">ogin URL (Main login page) – </w:t>
      </w:r>
      <w:r>
        <w:t xml:space="preserve">This is the main login page for a </w:t>
      </w:r>
      <w:r w:rsidR="00E21A12">
        <w:t>user</w:t>
      </w:r>
      <w:r>
        <w:t xml:space="preserve"> to authenticate, reset the password, or create a new account. </w:t>
      </w:r>
      <w:r w:rsidR="00515D02">
        <w:t>After loggin</w:t>
      </w:r>
      <w:r w:rsidR="001224D1">
        <w:t>g</w:t>
      </w:r>
      <w:r w:rsidR="00515D02">
        <w:t xml:space="preserve"> in, t</w:t>
      </w:r>
      <w:r>
        <w:t xml:space="preserve">he </w:t>
      </w:r>
      <w:r w:rsidR="00E21A12">
        <w:t>user</w:t>
      </w:r>
      <w:r>
        <w:t xml:space="preserve"> selects the application to access as listed on the dashboard.</w:t>
      </w:r>
    </w:p>
    <w:p w14:paraId="728B9F83" w14:textId="6F1B64B3" w:rsidR="005826DB" w:rsidRDefault="00427B87" w:rsidP="00935DF7">
      <w:r>
        <w:t>The following subsections describe the identity and access management capabilities in detail.</w:t>
      </w:r>
    </w:p>
    <w:p w14:paraId="728B9F84" w14:textId="77777777" w:rsidR="005826DB" w:rsidRDefault="00427B87" w:rsidP="0073681D">
      <w:pPr>
        <w:pStyle w:val="Heading3"/>
        <w:keepNext w:val="0"/>
      </w:pPr>
      <w:bookmarkStart w:id="549" w:name="_Toc510098748"/>
      <w:bookmarkStart w:id="550" w:name="_Toc510147759"/>
      <w:bookmarkStart w:id="551" w:name="_Toc512262063"/>
      <w:bookmarkStart w:id="552" w:name="_Toc512336766"/>
      <w:bookmarkStart w:id="553" w:name="_Toc43824978"/>
      <w:r>
        <w:lastRenderedPageBreak/>
        <w:t>Login Screen</w:t>
      </w:r>
      <w:bookmarkEnd w:id="549"/>
      <w:bookmarkEnd w:id="550"/>
      <w:bookmarkEnd w:id="551"/>
      <w:bookmarkEnd w:id="552"/>
      <w:bookmarkEnd w:id="553"/>
    </w:p>
    <w:p w14:paraId="728B9F85" w14:textId="748F00CA" w:rsidR="005826DB" w:rsidRDefault="00515D02" w:rsidP="009174FD">
      <w:pPr>
        <w:spacing w:after="240"/>
      </w:pPr>
      <w:r>
        <w:fldChar w:fldCharType="begin"/>
      </w:r>
      <w:r>
        <w:instrText xml:space="preserve"> REF _Ref41988774 \h </w:instrText>
      </w:r>
      <w:r>
        <w:fldChar w:fldCharType="separate"/>
      </w:r>
      <w:r>
        <w:t xml:space="preserve">Figure </w:t>
      </w:r>
      <w:r>
        <w:rPr>
          <w:noProof/>
        </w:rPr>
        <w:t>45</w:t>
      </w:r>
      <w:r>
        <w:fldChar w:fldCharType="end"/>
      </w:r>
      <w:r>
        <w:t xml:space="preserve"> </w:t>
      </w:r>
      <w:r w:rsidR="00427B87">
        <w:t>shows the login screen.</w:t>
      </w:r>
    </w:p>
    <w:p w14:paraId="728B9F86" w14:textId="4F1548E2" w:rsidR="005826DB" w:rsidRDefault="001D33F4" w:rsidP="003A29E6">
      <w:pPr>
        <w:pStyle w:val="Figure"/>
      </w:pPr>
      <w:r>
        <w:rPr>
          <w:noProof/>
        </w:rPr>
        <w:drawing>
          <wp:inline distT="0" distB="0" distL="0" distR="0" wp14:anchorId="35B7D7BF" wp14:editId="6BBE2F5B">
            <wp:extent cx="2231136" cy="2176272"/>
            <wp:effectExtent l="0" t="0" r="0" b="0"/>
            <wp:docPr id="924040796" name="Picture 1274857512" descr="Figure 45 is a screenshot of the login screen for ACE Direct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512"/>
                    <pic:cNvPicPr/>
                  </pic:nvPicPr>
                  <pic:blipFill>
                    <a:blip r:embed="rId73">
                      <a:extLst>
                        <a:ext uri="{28A0092B-C50C-407E-A947-70E740481C1C}">
                          <a14:useLocalDpi xmlns:a14="http://schemas.microsoft.com/office/drawing/2010/main" val="0"/>
                        </a:ext>
                      </a:extLst>
                    </a:blip>
                    <a:stretch>
                      <a:fillRect/>
                    </a:stretch>
                  </pic:blipFill>
                  <pic:spPr>
                    <a:xfrm>
                      <a:off x="0" y="0"/>
                      <a:ext cx="2231136" cy="2176272"/>
                    </a:xfrm>
                    <a:prstGeom prst="rect">
                      <a:avLst/>
                    </a:prstGeom>
                  </pic:spPr>
                </pic:pic>
              </a:graphicData>
            </a:graphic>
          </wp:inline>
        </w:drawing>
      </w:r>
    </w:p>
    <w:p w14:paraId="728B9F87" w14:textId="1A180B13" w:rsidR="005826DB" w:rsidRDefault="00515D02" w:rsidP="008A2E41">
      <w:pPr>
        <w:pStyle w:val="FigureCaption"/>
      </w:pPr>
      <w:bookmarkStart w:id="554" w:name="_Ref494919100"/>
      <w:bookmarkStart w:id="555" w:name="_Ref41988774"/>
      <w:bookmarkStart w:id="556" w:name="_Toc510098641"/>
      <w:bookmarkStart w:id="557" w:name="_Toc510147824"/>
      <w:bookmarkStart w:id="558" w:name="_Toc512262023"/>
      <w:bookmarkStart w:id="559" w:name="_Toc512336726"/>
      <w:bookmarkStart w:id="560" w:name="_Toc43826720"/>
      <w:r>
        <w:t xml:space="preserve">Figure </w:t>
      </w:r>
      <w:fldSimple w:instr=" SEQ Figure \* ARABIC ">
        <w:r w:rsidR="00A5593D">
          <w:rPr>
            <w:noProof/>
          </w:rPr>
          <w:t>45</w:t>
        </w:r>
      </w:fldSimple>
      <w:bookmarkEnd w:id="554"/>
      <w:bookmarkEnd w:id="555"/>
      <w:r w:rsidR="00427B87">
        <w:t>. Screenshot of Login Screen</w:t>
      </w:r>
      <w:bookmarkEnd w:id="556"/>
      <w:bookmarkEnd w:id="557"/>
      <w:bookmarkEnd w:id="558"/>
      <w:bookmarkEnd w:id="559"/>
      <w:bookmarkEnd w:id="560"/>
    </w:p>
    <w:p w14:paraId="728B9F88" w14:textId="1F57BC6A" w:rsidR="005826DB" w:rsidRDefault="00427B87">
      <w:r>
        <w:t xml:space="preserve">The </w:t>
      </w:r>
      <w:r w:rsidR="005B58AE">
        <w:t>login screen</w:t>
      </w:r>
      <w:r>
        <w:t xml:space="preserve"> consists of the following elements:</w:t>
      </w:r>
    </w:p>
    <w:p w14:paraId="728B9F89" w14:textId="556E17B6" w:rsidR="005826DB" w:rsidRDefault="00816195" w:rsidP="000B1AA5">
      <w:pPr>
        <w:pStyle w:val="NumberedList"/>
        <w:numPr>
          <w:ilvl w:val="0"/>
          <w:numId w:val="21"/>
        </w:numPr>
      </w:pPr>
      <w:r w:rsidRPr="3F606D0F">
        <w:rPr>
          <w:b/>
          <w:bCs/>
        </w:rPr>
        <w:t>Login</w:t>
      </w:r>
      <w:r w:rsidRPr="009174FD">
        <w:t xml:space="preserve"> –</w:t>
      </w:r>
      <w:r w:rsidR="007B2E28">
        <w:t xml:space="preserve"> User provides login credentials (username, password) to authenticate to ACE Direct</w:t>
      </w:r>
      <w:r w:rsidR="00427B87">
        <w:t>.</w:t>
      </w:r>
    </w:p>
    <w:p w14:paraId="728B9F8A" w14:textId="1643BA39" w:rsidR="005826DB" w:rsidRDefault="00427B87">
      <w:pPr>
        <w:pStyle w:val="NumberedList"/>
      </w:pPr>
      <w:r w:rsidRPr="3F606D0F">
        <w:rPr>
          <w:b/>
          <w:bCs/>
        </w:rPr>
        <w:t>Forgot Username</w:t>
      </w:r>
      <w:r w:rsidRPr="009174FD">
        <w:t xml:space="preserve"> –</w:t>
      </w:r>
      <w:r>
        <w:t xml:space="preserve"> Redirects the </w:t>
      </w:r>
      <w:r w:rsidR="00E21A12">
        <w:t>user</w:t>
      </w:r>
      <w:r>
        <w:t xml:space="preserve"> to the “Forgot Username” page to retrieve username.</w:t>
      </w:r>
    </w:p>
    <w:p w14:paraId="728B9F8B" w14:textId="3F4BCAB7" w:rsidR="005826DB" w:rsidRDefault="00427B87">
      <w:pPr>
        <w:pStyle w:val="NumberedList"/>
      </w:pPr>
      <w:r w:rsidRPr="3F606D0F">
        <w:rPr>
          <w:b/>
          <w:bCs/>
        </w:rPr>
        <w:t>Forgot Password</w:t>
      </w:r>
      <w:r w:rsidRPr="009174FD">
        <w:t xml:space="preserve"> –</w:t>
      </w:r>
      <w:r>
        <w:t xml:space="preserve"> Redirects the </w:t>
      </w:r>
      <w:r w:rsidR="00E21A12">
        <w:t>user</w:t>
      </w:r>
      <w:r>
        <w:t xml:space="preserve"> to the “Forgot Password” page to reset password.</w:t>
      </w:r>
    </w:p>
    <w:p w14:paraId="728B9F8C" w14:textId="3506D094" w:rsidR="005826DB" w:rsidRDefault="00427B87">
      <w:pPr>
        <w:pStyle w:val="NumberedListLast"/>
      </w:pPr>
      <w:r w:rsidRPr="3F606D0F">
        <w:rPr>
          <w:b/>
          <w:bCs/>
        </w:rPr>
        <w:t>Self</w:t>
      </w:r>
      <w:r w:rsidR="004558E1" w:rsidRPr="3F606D0F">
        <w:rPr>
          <w:b/>
          <w:bCs/>
        </w:rPr>
        <w:t>-</w:t>
      </w:r>
      <w:r w:rsidRPr="3F606D0F">
        <w:rPr>
          <w:b/>
          <w:bCs/>
        </w:rPr>
        <w:t>Registration</w:t>
      </w:r>
      <w:r w:rsidRPr="009174FD">
        <w:t xml:space="preserve"> –</w:t>
      </w:r>
      <w:r>
        <w:t xml:space="preserve"> Allows the </w:t>
      </w:r>
      <w:r w:rsidR="00E21A12">
        <w:t>user</w:t>
      </w:r>
      <w:r>
        <w:t xml:space="preserve"> to self-register and create an account.</w:t>
      </w:r>
    </w:p>
    <w:p w14:paraId="728B9F8D" w14:textId="77777777" w:rsidR="005826DB" w:rsidRDefault="00427B87">
      <w:pPr>
        <w:pStyle w:val="Heading4"/>
      </w:pPr>
      <w:r>
        <w:t>Forgot Username</w:t>
      </w:r>
    </w:p>
    <w:p w14:paraId="728B9F8E" w14:textId="600DE537" w:rsidR="005826DB" w:rsidRDefault="00905078" w:rsidP="009174FD">
      <w:pPr>
        <w:spacing w:after="240"/>
      </w:pPr>
      <w:r>
        <w:t xml:space="preserve">A </w:t>
      </w:r>
      <w:r w:rsidR="00427B87">
        <w:t>user</w:t>
      </w:r>
      <w:r w:rsidR="00C17B65">
        <w:t xml:space="preserve"> clicks the “Forgot Username” link to retrieve a forgotten username</w:t>
      </w:r>
      <w:r w:rsidR="00816195">
        <w:t>. T</w:t>
      </w:r>
      <w:r w:rsidR="00C17B65">
        <w:t xml:space="preserve">he following </w:t>
      </w:r>
      <w:r w:rsidR="00176572">
        <w:t xml:space="preserve">“Retrieve Your Username” </w:t>
      </w:r>
      <w:r w:rsidR="00C17B65">
        <w:t>screen is displayed as shown in</w:t>
      </w:r>
      <w:r w:rsidR="00515D02">
        <w:t xml:space="preserve"> </w:t>
      </w:r>
      <w:r w:rsidR="00A65031">
        <w:fldChar w:fldCharType="begin"/>
      </w:r>
      <w:r w:rsidR="00A65031">
        <w:instrText xml:space="preserve"> REF _Ref41988906 \h </w:instrText>
      </w:r>
      <w:r w:rsidR="00A65031">
        <w:fldChar w:fldCharType="separate"/>
      </w:r>
      <w:r w:rsidR="00A65031">
        <w:t xml:space="preserve">Figure </w:t>
      </w:r>
      <w:r w:rsidR="00A65031">
        <w:rPr>
          <w:noProof/>
        </w:rPr>
        <w:t>46</w:t>
      </w:r>
      <w:r w:rsidR="00A65031">
        <w:fldChar w:fldCharType="end"/>
      </w:r>
      <w:r w:rsidR="00427B87">
        <w:t>.</w:t>
      </w:r>
    </w:p>
    <w:p w14:paraId="728B9F8F" w14:textId="482F92E1" w:rsidR="005826DB" w:rsidRDefault="00A40A15">
      <w:pPr>
        <w:pStyle w:val="Figure"/>
      </w:pPr>
      <w:r>
        <w:rPr>
          <w:noProof/>
        </w:rPr>
        <w:drawing>
          <wp:inline distT="0" distB="0" distL="0" distR="0" wp14:anchorId="5876CAF5" wp14:editId="5C08FB1C">
            <wp:extent cx="2907792" cy="2103120"/>
            <wp:effectExtent l="0" t="0" r="6985" b="0"/>
            <wp:docPr id="1696115860" name="Picture 1274857514" descr="Figure 46 presents a screenshot of the Retrieve Your Username option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514"/>
                    <pic:cNvPicPr/>
                  </pic:nvPicPr>
                  <pic:blipFill>
                    <a:blip r:embed="rId74">
                      <a:extLst>
                        <a:ext uri="{28A0092B-C50C-407E-A947-70E740481C1C}">
                          <a14:useLocalDpi xmlns:a14="http://schemas.microsoft.com/office/drawing/2010/main" val="0"/>
                        </a:ext>
                      </a:extLst>
                    </a:blip>
                    <a:stretch>
                      <a:fillRect/>
                    </a:stretch>
                  </pic:blipFill>
                  <pic:spPr>
                    <a:xfrm>
                      <a:off x="0" y="0"/>
                      <a:ext cx="2907792" cy="2103120"/>
                    </a:xfrm>
                    <a:prstGeom prst="rect">
                      <a:avLst/>
                    </a:prstGeom>
                  </pic:spPr>
                </pic:pic>
              </a:graphicData>
            </a:graphic>
          </wp:inline>
        </w:drawing>
      </w:r>
    </w:p>
    <w:p w14:paraId="728B9F90" w14:textId="008E21D4" w:rsidR="005826DB" w:rsidRDefault="00515D02" w:rsidP="008A2E41">
      <w:pPr>
        <w:pStyle w:val="FigureCaption"/>
      </w:pPr>
      <w:bookmarkStart w:id="561" w:name="_Ref494919135"/>
      <w:bookmarkStart w:id="562" w:name="_Ref41988906"/>
      <w:bookmarkStart w:id="563" w:name="_Toc510098642"/>
      <w:bookmarkStart w:id="564" w:name="_Toc510147825"/>
      <w:bookmarkStart w:id="565" w:name="_Toc512262024"/>
      <w:bookmarkStart w:id="566" w:name="_Toc512336727"/>
      <w:bookmarkStart w:id="567" w:name="_Toc43826721"/>
      <w:r>
        <w:t xml:space="preserve">Figure </w:t>
      </w:r>
      <w:fldSimple w:instr=" SEQ Figure \* ARABIC ">
        <w:r w:rsidR="00A5593D">
          <w:rPr>
            <w:noProof/>
          </w:rPr>
          <w:t>46</w:t>
        </w:r>
      </w:fldSimple>
      <w:bookmarkEnd w:id="561"/>
      <w:bookmarkEnd w:id="562"/>
      <w:r w:rsidR="00427B87" w:rsidRPr="00A57682">
        <w:t>.</w:t>
      </w:r>
      <w:r w:rsidR="00427B87">
        <w:t xml:space="preserve"> Screenshot of Retrieve </w:t>
      </w:r>
      <w:r w:rsidR="005B58AE">
        <w:t xml:space="preserve">Your </w:t>
      </w:r>
      <w:r w:rsidR="00427B87">
        <w:t>Username</w:t>
      </w:r>
      <w:bookmarkEnd w:id="563"/>
      <w:bookmarkEnd w:id="564"/>
      <w:bookmarkEnd w:id="565"/>
      <w:bookmarkEnd w:id="566"/>
      <w:bookmarkEnd w:id="567"/>
    </w:p>
    <w:p w14:paraId="728B9F91" w14:textId="5DEC2EE2" w:rsidR="005826DB" w:rsidRDefault="00427B87">
      <w:r>
        <w:lastRenderedPageBreak/>
        <w:t xml:space="preserve">A </w:t>
      </w:r>
      <w:r w:rsidR="00C17B65">
        <w:t>user</w:t>
      </w:r>
      <w:r>
        <w:t xml:space="preserve"> may retrieve their username via:</w:t>
      </w:r>
    </w:p>
    <w:p w14:paraId="728B9F92" w14:textId="5E74AA3A" w:rsidR="005826DB" w:rsidRDefault="00427B87">
      <w:pPr>
        <w:pStyle w:val="BulletListMultiple"/>
      </w:pPr>
      <w:r w:rsidRPr="00935DF7">
        <w:rPr>
          <w:b/>
        </w:rPr>
        <w:t>Email</w:t>
      </w:r>
      <w:r w:rsidRPr="009174FD">
        <w:rPr>
          <w:bCs/>
        </w:rPr>
        <w:t xml:space="preserve"> –</w:t>
      </w:r>
      <w:r>
        <w:t xml:space="preserve"> If the </w:t>
      </w:r>
      <w:r w:rsidR="00C17B65">
        <w:t xml:space="preserve">user </w:t>
      </w:r>
      <w:r>
        <w:t>entered his</w:t>
      </w:r>
      <w:r w:rsidR="00A65031">
        <w:t xml:space="preserve"> </w:t>
      </w:r>
      <w:r>
        <w:t>/</w:t>
      </w:r>
      <w:r w:rsidR="00A65031">
        <w:t xml:space="preserve"> </w:t>
      </w:r>
      <w:r>
        <w:t>her email on the reset username screen.</w:t>
      </w:r>
    </w:p>
    <w:p w14:paraId="728B9F93" w14:textId="56DE83CE" w:rsidR="005826DB" w:rsidRDefault="00427B87">
      <w:pPr>
        <w:pStyle w:val="BulletListMultipleLast"/>
      </w:pPr>
      <w:r w:rsidRPr="00935DF7">
        <w:rPr>
          <w:b/>
        </w:rPr>
        <w:t>Answering security questions</w:t>
      </w:r>
      <w:r w:rsidRPr="009174FD">
        <w:rPr>
          <w:bCs/>
        </w:rPr>
        <w:t xml:space="preserve"> –</w:t>
      </w:r>
      <w:r w:rsidR="00C17B65" w:rsidRPr="00A65031">
        <w:rPr>
          <w:bCs/>
        </w:rPr>
        <w:t xml:space="preserve"> </w:t>
      </w:r>
      <w:r w:rsidR="00816195">
        <w:t>The u</w:t>
      </w:r>
      <w:r w:rsidR="00C17B65">
        <w:t>ser</w:t>
      </w:r>
      <w:r>
        <w:t xml:space="preserve"> is prompted with security questions after he</w:t>
      </w:r>
      <w:r w:rsidR="00A65031">
        <w:t xml:space="preserve"> </w:t>
      </w:r>
      <w:r>
        <w:t>/</w:t>
      </w:r>
      <w:r w:rsidR="00A65031">
        <w:t xml:space="preserve"> </w:t>
      </w:r>
      <w:r>
        <w:t xml:space="preserve">she submits First Name/Last name on the retrieve username screen. </w:t>
      </w:r>
      <w:r w:rsidR="005B58AE">
        <w:t>If the user answers the security questions correctly, the screen displays t</w:t>
      </w:r>
      <w:r>
        <w:t xml:space="preserve">he </w:t>
      </w:r>
      <w:r w:rsidR="00C17B65">
        <w:t>user</w:t>
      </w:r>
      <w:r>
        <w:t>’s dashboard</w:t>
      </w:r>
      <w:r w:rsidR="005B58AE">
        <w:t>.</w:t>
      </w:r>
    </w:p>
    <w:p w14:paraId="728B9F94" w14:textId="77777777" w:rsidR="005826DB" w:rsidRDefault="00427B87">
      <w:pPr>
        <w:pStyle w:val="Heading4"/>
      </w:pPr>
      <w:r>
        <w:t>Forgot Password</w:t>
      </w:r>
    </w:p>
    <w:p w14:paraId="728B9F95" w14:textId="45A0ABA1" w:rsidR="005826DB" w:rsidRDefault="00A65031" w:rsidP="009174FD">
      <w:pPr>
        <w:spacing w:after="240"/>
      </w:pPr>
      <w:r>
        <w:fldChar w:fldCharType="begin"/>
      </w:r>
      <w:r>
        <w:instrText xml:space="preserve"> REF _Ref41989054 \h </w:instrText>
      </w:r>
      <w:r>
        <w:fldChar w:fldCharType="separate"/>
      </w:r>
      <w:r>
        <w:t xml:space="preserve">Figure </w:t>
      </w:r>
      <w:r>
        <w:rPr>
          <w:noProof/>
        </w:rPr>
        <w:t>47</w:t>
      </w:r>
      <w:r>
        <w:fldChar w:fldCharType="end"/>
      </w:r>
      <w:r>
        <w:t xml:space="preserve"> </w:t>
      </w:r>
      <w:r w:rsidR="00427B87">
        <w:t xml:space="preserve">shows the </w:t>
      </w:r>
      <w:r w:rsidR="00166862">
        <w:t>“Reset Your Password”</w:t>
      </w:r>
      <w:r w:rsidR="00176572">
        <w:t xml:space="preserve"> </w:t>
      </w:r>
      <w:r w:rsidR="00427B87">
        <w:t xml:space="preserve">screen displayed when the </w:t>
      </w:r>
      <w:r w:rsidR="00C17B65">
        <w:t>user</w:t>
      </w:r>
      <w:r w:rsidR="00427B87">
        <w:t xml:space="preserve"> clicks the “Forgot Password” link to reset password.</w:t>
      </w:r>
    </w:p>
    <w:p w14:paraId="728B9F96" w14:textId="05501C54" w:rsidR="005826DB" w:rsidRDefault="00A40A15">
      <w:pPr>
        <w:pStyle w:val="Figure"/>
      </w:pPr>
      <w:r>
        <w:rPr>
          <w:noProof/>
        </w:rPr>
        <w:drawing>
          <wp:inline distT="0" distB="0" distL="0" distR="0" wp14:anchorId="0C597F22" wp14:editId="273FB08C">
            <wp:extent cx="2368296" cy="2377440"/>
            <wp:effectExtent l="0" t="0" r="0" b="3810"/>
            <wp:docPr id="1498479933" name="Picture 1274857515" descr="Figure 47 displays a screenshot of the reset password option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515"/>
                    <pic:cNvPicPr/>
                  </pic:nvPicPr>
                  <pic:blipFill>
                    <a:blip r:embed="rId75">
                      <a:extLst>
                        <a:ext uri="{28A0092B-C50C-407E-A947-70E740481C1C}">
                          <a14:useLocalDpi xmlns:a14="http://schemas.microsoft.com/office/drawing/2010/main" val="0"/>
                        </a:ext>
                      </a:extLst>
                    </a:blip>
                    <a:stretch>
                      <a:fillRect/>
                    </a:stretch>
                  </pic:blipFill>
                  <pic:spPr>
                    <a:xfrm>
                      <a:off x="0" y="0"/>
                      <a:ext cx="2368296" cy="2377440"/>
                    </a:xfrm>
                    <a:prstGeom prst="rect">
                      <a:avLst/>
                    </a:prstGeom>
                  </pic:spPr>
                </pic:pic>
              </a:graphicData>
            </a:graphic>
          </wp:inline>
        </w:drawing>
      </w:r>
    </w:p>
    <w:p w14:paraId="728B9F97" w14:textId="3C41FE5A" w:rsidR="005826DB" w:rsidRDefault="00A65031" w:rsidP="008A2E41">
      <w:pPr>
        <w:pStyle w:val="FigureCaption"/>
      </w:pPr>
      <w:bookmarkStart w:id="568" w:name="_Ref494919153"/>
      <w:bookmarkStart w:id="569" w:name="_Ref41989054"/>
      <w:bookmarkStart w:id="570" w:name="_Toc510098643"/>
      <w:bookmarkStart w:id="571" w:name="_Toc510147826"/>
      <w:bookmarkStart w:id="572" w:name="_Toc512262025"/>
      <w:bookmarkStart w:id="573" w:name="_Toc512336728"/>
      <w:bookmarkStart w:id="574" w:name="_Toc43826722"/>
      <w:r>
        <w:t xml:space="preserve">Figure </w:t>
      </w:r>
      <w:fldSimple w:instr=" SEQ Figure \* ARABIC ">
        <w:r w:rsidR="00A5593D">
          <w:rPr>
            <w:noProof/>
          </w:rPr>
          <w:t>47</w:t>
        </w:r>
      </w:fldSimple>
      <w:bookmarkEnd w:id="568"/>
      <w:bookmarkEnd w:id="569"/>
      <w:r>
        <w:rPr>
          <w:noProof/>
        </w:rPr>
        <w:t>.</w:t>
      </w:r>
      <w:r w:rsidR="00427B87">
        <w:t xml:space="preserve"> Screenshot of Reset </w:t>
      </w:r>
      <w:r w:rsidR="0025726B">
        <w:t>Your</w:t>
      </w:r>
      <w:r w:rsidR="00427B87">
        <w:t xml:space="preserve"> Password</w:t>
      </w:r>
      <w:bookmarkEnd w:id="570"/>
      <w:bookmarkEnd w:id="571"/>
      <w:bookmarkEnd w:id="572"/>
      <w:bookmarkEnd w:id="573"/>
      <w:bookmarkEnd w:id="574"/>
    </w:p>
    <w:p w14:paraId="728B9F98" w14:textId="69868664" w:rsidR="005826DB" w:rsidRDefault="00C17B65">
      <w:r>
        <w:t>Users</w:t>
      </w:r>
      <w:r w:rsidR="00427B87">
        <w:t xml:space="preserve"> may reset the password via:</w:t>
      </w:r>
    </w:p>
    <w:p w14:paraId="728B9F99" w14:textId="5A4B8E56" w:rsidR="005826DB" w:rsidRDefault="00427B87">
      <w:pPr>
        <w:pStyle w:val="BulletListMultiple"/>
      </w:pPr>
      <w:r w:rsidRPr="00935DF7">
        <w:rPr>
          <w:b/>
        </w:rPr>
        <w:t>Email</w:t>
      </w:r>
      <w:r w:rsidRPr="009174FD">
        <w:rPr>
          <w:bCs/>
        </w:rPr>
        <w:t xml:space="preserve"> –</w:t>
      </w:r>
      <w:r>
        <w:t xml:space="preserve"> If the </w:t>
      </w:r>
      <w:r w:rsidR="00C17B65">
        <w:t>user</w:t>
      </w:r>
      <w:r>
        <w:t xml:space="preserve"> entered his</w:t>
      </w:r>
      <w:r w:rsidR="00A65031">
        <w:t xml:space="preserve"> </w:t>
      </w:r>
      <w:r>
        <w:t>/</w:t>
      </w:r>
      <w:r w:rsidR="00A65031">
        <w:t xml:space="preserve"> </w:t>
      </w:r>
      <w:r>
        <w:t>her email on the reset password screen.</w:t>
      </w:r>
    </w:p>
    <w:p w14:paraId="728B9F9A" w14:textId="60C12E1E" w:rsidR="005826DB" w:rsidRDefault="00427B87">
      <w:pPr>
        <w:pStyle w:val="BulletListMultipleLast"/>
      </w:pPr>
      <w:r w:rsidRPr="00935DF7">
        <w:rPr>
          <w:b/>
        </w:rPr>
        <w:t>Answering security questions</w:t>
      </w:r>
      <w:r w:rsidRPr="009174FD">
        <w:rPr>
          <w:bCs/>
        </w:rPr>
        <w:t xml:space="preserve"> –</w:t>
      </w:r>
      <w:r>
        <w:t xml:space="preserve"> </w:t>
      </w:r>
      <w:r w:rsidR="00816195">
        <w:t>The u</w:t>
      </w:r>
      <w:r w:rsidR="00C17B65">
        <w:t>ser</w:t>
      </w:r>
      <w:r>
        <w:t xml:space="preserve"> is prompted with security questions after he</w:t>
      </w:r>
      <w:r w:rsidR="00A65031">
        <w:t xml:space="preserve"> </w:t>
      </w:r>
      <w:r>
        <w:t>/</w:t>
      </w:r>
      <w:r w:rsidR="00A65031">
        <w:t xml:space="preserve"> </w:t>
      </w:r>
      <w:r>
        <w:t xml:space="preserve">she submits username or First Name/Last name on the reset password screen. </w:t>
      </w:r>
      <w:r w:rsidR="005B58AE">
        <w:t>If the user answers the security questions correctly, the screen displays t</w:t>
      </w:r>
      <w:r>
        <w:t xml:space="preserve">he </w:t>
      </w:r>
      <w:r w:rsidR="00C17B65">
        <w:t>user</w:t>
      </w:r>
      <w:r>
        <w:t>’s dashboard.</w:t>
      </w:r>
    </w:p>
    <w:p w14:paraId="728B9F9B" w14:textId="502FB669" w:rsidR="005826DB" w:rsidRDefault="00427B87">
      <w:pPr>
        <w:pStyle w:val="Heading4"/>
      </w:pPr>
      <w:r>
        <w:t>Self</w:t>
      </w:r>
      <w:r w:rsidR="004558E1">
        <w:t>-</w:t>
      </w:r>
      <w:r>
        <w:t>Registration</w:t>
      </w:r>
    </w:p>
    <w:p w14:paraId="2B625616" w14:textId="5EE674B2" w:rsidR="00DA27B1" w:rsidRDefault="00FD28E1" w:rsidP="009174FD">
      <w:pPr>
        <w:spacing w:after="240"/>
      </w:pPr>
      <w:r>
        <w:t xml:space="preserve">It is recommended </w:t>
      </w:r>
      <w:r w:rsidR="00DE6517">
        <w:t xml:space="preserve">that the Administrator use </w:t>
      </w:r>
      <w:r w:rsidR="00D16D04">
        <w:t>the</w:t>
      </w:r>
      <w:r>
        <w:t xml:space="preserve"> </w:t>
      </w:r>
      <w:r>
        <w:fldChar w:fldCharType="begin"/>
      </w:r>
      <w:r>
        <w:instrText xml:space="preserve"> REF _Ref524343607 \h </w:instrText>
      </w:r>
      <w:r>
        <w:fldChar w:fldCharType="separate"/>
      </w:r>
      <w:r>
        <w:t>Agent management</w:t>
      </w:r>
      <w:r>
        <w:fldChar w:fldCharType="end"/>
      </w:r>
      <w:r>
        <w:t xml:space="preserve"> feature on </w:t>
      </w:r>
      <w:r w:rsidR="00D16D04">
        <w:t xml:space="preserve">the </w:t>
      </w:r>
      <w:r>
        <w:t xml:space="preserve">Management </w:t>
      </w:r>
      <w:r w:rsidR="00A65031">
        <w:t>P</w:t>
      </w:r>
      <w:r>
        <w:t>ortal to create</w:t>
      </w:r>
      <w:r w:rsidR="00DE6517">
        <w:t xml:space="preserve"> </w:t>
      </w:r>
      <w:r>
        <w:t>/</w:t>
      </w:r>
      <w:r w:rsidR="00DE6517">
        <w:t xml:space="preserve"> </w:t>
      </w:r>
      <w:r>
        <w:t>update</w:t>
      </w:r>
      <w:r w:rsidR="00DE6517">
        <w:t xml:space="preserve"> </w:t>
      </w:r>
      <w:r>
        <w:t>/</w:t>
      </w:r>
      <w:r w:rsidR="00DE6517">
        <w:t xml:space="preserve"> </w:t>
      </w:r>
      <w:r>
        <w:t xml:space="preserve">delete an </w:t>
      </w:r>
      <w:r w:rsidR="00DE6517">
        <w:t>A</w:t>
      </w:r>
      <w:r>
        <w:t xml:space="preserve">gent. </w:t>
      </w:r>
      <w:r w:rsidR="00D16D04">
        <w:t>A</w:t>
      </w:r>
      <w:r w:rsidR="00DA27B1">
        <w:t>ny person</w:t>
      </w:r>
      <w:r w:rsidR="00427B87">
        <w:t xml:space="preserve"> can self</w:t>
      </w:r>
      <w:r w:rsidR="004558E1">
        <w:t>-</w:t>
      </w:r>
      <w:r w:rsidR="00427B87">
        <w:t>register and create an account</w:t>
      </w:r>
      <w:r w:rsidR="00DA27B1">
        <w:t xml:space="preserve"> to become a user</w:t>
      </w:r>
      <w:r w:rsidR="00427B87">
        <w:t>; however, th</w:t>
      </w:r>
      <w:r w:rsidR="00A65031">
        <w:t>at</w:t>
      </w:r>
      <w:r w:rsidR="00427B87">
        <w:t xml:space="preserve"> account is not activated until the Administrator activates the </w:t>
      </w:r>
      <w:r w:rsidR="00E21A12">
        <w:t>user</w:t>
      </w:r>
      <w:r w:rsidR="00427B87">
        <w:t xml:space="preserve"> account. </w:t>
      </w:r>
      <w:r w:rsidR="00DA27B1">
        <w:t>To create such a</w:t>
      </w:r>
      <w:r w:rsidR="00A65031">
        <w:t xml:space="preserve"> user</w:t>
      </w:r>
      <w:r w:rsidR="00DA27B1">
        <w:t xml:space="preserve"> account, </w:t>
      </w:r>
      <w:r w:rsidR="00A65031">
        <w:t xml:space="preserve">the self-registering </w:t>
      </w:r>
      <w:r w:rsidR="00DA27B1">
        <w:t>person</w:t>
      </w:r>
      <w:r w:rsidR="00C17B65">
        <w:t xml:space="preserve"> clicks the “Create an account” link </w:t>
      </w:r>
      <w:r w:rsidR="00DA27B1">
        <w:t xml:space="preserve">at the bottom </w:t>
      </w:r>
      <w:r w:rsidR="00C17B65">
        <w:t>o</w:t>
      </w:r>
      <w:r w:rsidR="00DA27B1">
        <w:t>f</w:t>
      </w:r>
      <w:r w:rsidR="00C17B65">
        <w:t xml:space="preserve"> the login page</w:t>
      </w:r>
      <w:r w:rsidR="00DA27B1">
        <w:t xml:space="preserve"> </w:t>
      </w:r>
      <w:r w:rsidR="008A2E41">
        <w:t xml:space="preserve">as shown </w:t>
      </w:r>
      <w:r w:rsidR="00DA27B1">
        <w:t>in</w:t>
      </w:r>
      <w:r w:rsidR="00FB485F">
        <w:t xml:space="preserve"> </w:t>
      </w:r>
      <w:r w:rsidR="00E54196">
        <w:fldChar w:fldCharType="begin"/>
      </w:r>
      <w:r w:rsidR="00E54196">
        <w:instrText>REF _Ref494919100</w:instrText>
      </w:r>
      <w:r w:rsidR="00E54196">
        <w:fldChar w:fldCharType="separate"/>
      </w:r>
      <w:r w:rsidR="00A65031">
        <w:t xml:space="preserve">Figure </w:t>
      </w:r>
      <w:r w:rsidR="00A65031">
        <w:rPr>
          <w:noProof/>
        </w:rPr>
        <w:t>45</w:t>
      </w:r>
      <w:r w:rsidR="00E54196">
        <w:fldChar w:fldCharType="end"/>
      </w:r>
      <w:r w:rsidR="00C17B65">
        <w:t>.</w:t>
      </w:r>
      <w:r w:rsidR="00816195">
        <w:t xml:space="preserve"> </w:t>
      </w:r>
      <w:r w:rsidR="008A2E41">
        <w:t>T</w:t>
      </w:r>
      <w:r w:rsidR="00816195">
        <w:t>he</w:t>
      </w:r>
      <w:r w:rsidR="00DA27B1">
        <w:t xml:space="preserve"> </w:t>
      </w:r>
      <w:r w:rsidR="00176572">
        <w:t>“</w:t>
      </w:r>
      <w:r w:rsidR="00DA27B1">
        <w:t>Register Your Account</w:t>
      </w:r>
      <w:r w:rsidR="00176572">
        <w:t>”</w:t>
      </w:r>
      <w:r w:rsidR="00DA27B1">
        <w:t xml:space="preserve"> </w:t>
      </w:r>
      <w:r w:rsidR="00176572">
        <w:t>screen</w:t>
      </w:r>
      <w:r w:rsidR="00DA27B1">
        <w:t xml:space="preserve"> </w:t>
      </w:r>
      <w:r w:rsidR="00816195">
        <w:t xml:space="preserve">will </w:t>
      </w:r>
      <w:r w:rsidR="00DA27B1">
        <w:t>pop up</w:t>
      </w:r>
      <w:r w:rsidR="008A2E41">
        <w:t>, allowing</w:t>
      </w:r>
      <w:r w:rsidR="00DA27B1">
        <w:t xml:space="preserve"> the new user to enter his or her email address and submit the registration request. An email will be sent to the user’s email address to continue and complete the creation of the account.</w:t>
      </w:r>
    </w:p>
    <w:p w14:paraId="728B9F9D" w14:textId="318D75F9" w:rsidR="005826DB" w:rsidRDefault="00A40A15">
      <w:pPr>
        <w:pStyle w:val="Figure"/>
      </w:pPr>
      <w:r>
        <w:rPr>
          <w:noProof/>
        </w:rPr>
        <w:lastRenderedPageBreak/>
        <w:drawing>
          <wp:inline distT="0" distB="0" distL="0" distR="0" wp14:anchorId="1C0C0E07" wp14:editId="78B78A96">
            <wp:extent cx="2651760" cy="2377440"/>
            <wp:effectExtent l="0" t="0" r="0" b="3810"/>
            <wp:docPr id="423553966" name="Picture 1274857516" descr="Figure 48 presents a screenshot of the Register Your Account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516"/>
                    <pic:cNvPicPr/>
                  </pic:nvPicPr>
                  <pic:blipFill>
                    <a:blip r:embed="rId76">
                      <a:extLst>
                        <a:ext uri="{28A0092B-C50C-407E-A947-70E740481C1C}">
                          <a14:useLocalDpi xmlns:a14="http://schemas.microsoft.com/office/drawing/2010/main" val="0"/>
                        </a:ext>
                      </a:extLst>
                    </a:blip>
                    <a:stretch>
                      <a:fillRect/>
                    </a:stretch>
                  </pic:blipFill>
                  <pic:spPr>
                    <a:xfrm>
                      <a:off x="0" y="0"/>
                      <a:ext cx="2651760" cy="2377440"/>
                    </a:xfrm>
                    <a:prstGeom prst="rect">
                      <a:avLst/>
                    </a:prstGeom>
                  </pic:spPr>
                </pic:pic>
              </a:graphicData>
            </a:graphic>
          </wp:inline>
        </w:drawing>
      </w:r>
    </w:p>
    <w:p w14:paraId="728B9F9E" w14:textId="37226280" w:rsidR="005826DB" w:rsidRDefault="00A65031" w:rsidP="007F6AEF">
      <w:pPr>
        <w:pStyle w:val="FigureCaption"/>
      </w:pPr>
      <w:bookmarkStart w:id="575" w:name="_Ref494799481"/>
      <w:bookmarkStart w:id="576" w:name="_Toc510098644"/>
      <w:bookmarkStart w:id="577" w:name="_Toc510147827"/>
      <w:bookmarkStart w:id="578" w:name="_Toc512262026"/>
      <w:bookmarkStart w:id="579" w:name="_Toc512336729"/>
      <w:bookmarkStart w:id="580" w:name="_Toc43826723"/>
      <w:r>
        <w:t xml:space="preserve">Figure </w:t>
      </w:r>
      <w:fldSimple w:instr=" SEQ Figure \* ARABIC ">
        <w:r w:rsidR="00A5593D">
          <w:rPr>
            <w:noProof/>
          </w:rPr>
          <w:t>48</w:t>
        </w:r>
      </w:fldSimple>
      <w:bookmarkEnd w:id="575"/>
      <w:r w:rsidR="00427B87" w:rsidRPr="0007563A">
        <w:t>.</w:t>
      </w:r>
      <w:r w:rsidR="00427B87">
        <w:t xml:space="preserve"> Screenshot of Register Your Account</w:t>
      </w:r>
      <w:bookmarkEnd w:id="576"/>
      <w:bookmarkEnd w:id="577"/>
      <w:bookmarkEnd w:id="578"/>
      <w:bookmarkEnd w:id="579"/>
      <w:bookmarkEnd w:id="580"/>
    </w:p>
    <w:p w14:paraId="728B9FA0" w14:textId="61BE9A4D" w:rsidR="005826DB" w:rsidRDefault="00E21A12">
      <w:pPr>
        <w:pStyle w:val="Heading3"/>
      </w:pPr>
      <w:bookmarkStart w:id="581" w:name="_Toc510097862"/>
      <w:bookmarkStart w:id="582" w:name="_Toc510098749"/>
      <w:bookmarkStart w:id="583" w:name="_Toc510099554"/>
      <w:bookmarkStart w:id="584" w:name="_Toc510127358"/>
      <w:bookmarkStart w:id="585" w:name="_Toc510147760"/>
      <w:bookmarkStart w:id="586" w:name="_Toc510175028"/>
      <w:bookmarkStart w:id="587" w:name="_Toc510422811"/>
      <w:bookmarkStart w:id="588" w:name="_Toc510423876"/>
      <w:bookmarkStart w:id="589" w:name="_Toc510425186"/>
      <w:bookmarkStart w:id="590" w:name="_Toc510425419"/>
      <w:bookmarkStart w:id="591" w:name="_Toc510427990"/>
      <w:bookmarkStart w:id="592" w:name="_Toc510428332"/>
      <w:bookmarkStart w:id="593" w:name="_Toc510439187"/>
      <w:bookmarkStart w:id="594" w:name="_Toc510098750"/>
      <w:bookmarkStart w:id="595" w:name="_Toc510147761"/>
      <w:bookmarkStart w:id="596" w:name="_Toc512262064"/>
      <w:bookmarkStart w:id="597" w:name="_Toc512336767"/>
      <w:bookmarkStart w:id="598" w:name="_Toc43824979"/>
      <w:bookmarkEnd w:id="581"/>
      <w:bookmarkEnd w:id="582"/>
      <w:bookmarkEnd w:id="583"/>
      <w:bookmarkEnd w:id="584"/>
      <w:bookmarkEnd w:id="585"/>
      <w:bookmarkEnd w:id="586"/>
      <w:bookmarkEnd w:id="587"/>
      <w:bookmarkEnd w:id="588"/>
      <w:bookmarkEnd w:id="589"/>
      <w:bookmarkEnd w:id="590"/>
      <w:bookmarkEnd w:id="591"/>
      <w:bookmarkEnd w:id="592"/>
      <w:bookmarkEnd w:id="593"/>
      <w:r>
        <w:t>User</w:t>
      </w:r>
      <w:r w:rsidR="00427B87">
        <w:t xml:space="preserve"> </w:t>
      </w:r>
      <w:r w:rsidR="00176572">
        <w:t>Dashboard</w:t>
      </w:r>
      <w:bookmarkEnd w:id="594"/>
      <w:bookmarkEnd w:id="595"/>
      <w:bookmarkEnd w:id="596"/>
      <w:bookmarkEnd w:id="597"/>
      <w:bookmarkEnd w:id="598"/>
    </w:p>
    <w:p w14:paraId="728B9FA1" w14:textId="6BEBE512" w:rsidR="005826DB" w:rsidRDefault="00CC4B9A">
      <w:r>
        <w:fldChar w:fldCharType="begin"/>
      </w:r>
      <w:r>
        <w:instrText xml:space="preserve"> REF _Ref510392619 \h </w:instrText>
      </w:r>
      <w:r>
        <w:fldChar w:fldCharType="separate"/>
      </w:r>
      <w:r>
        <w:t xml:space="preserve">Figure </w:t>
      </w:r>
      <w:r>
        <w:rPr>
          <w:noProof/>
        </w:rPr>
        <w:t>49</w:t>
      </w:r>
      <w:r>
        <w:fldChar w:fldCharType="end"/>
      </w:r>
      <w:r>
        <w:t xml:space="preserve"> </w:t>
      </w:r>
      <w:r w:rsidR="00427B87">
        <w:t xml:space="preserve">shows the </w:t>
      </w:r>
      <w:r w:rsidR="00176572">
        <w:t xml:space="preserve">User </w:t>
      </w:r>
      <w:r w:rsidR="0025726B">
        <w:t>D</w:t>
      </w:r>
      <w:r w:rsidR="00F44F76">
        <w:t>ashboard</w:t>
      </w:r>
      <w:r w:rsidR="00176572">
        <w:t xml:space="preserve"> page after</w:t>
      </w:r>
      <w:r w:rsidR="00427B87">
        <w:t xml:space="preserve"> the </w:t>
      </w:r>
      <w:r w:rsidR="00C17B65">
        <w:t>user</w:t>
      </w:r>
      <w:r w:rsidR="00427B87">
        <w:t xml:space="preserve"> is authenticated with the Main login page.</w:t>
      </w:r>
    </w:p>
    <w:p w14:paraId="728B9FA2" w14:textId="76E175AD" w:rsidR="005826DB" w:rsidRDefault="00FE0E72">
      <w:pPr>
        <w:pStyle w:val="Figure"/>
      </w:pPr>
      <w:r>
        <w:rPr>
          <w:noProof/>
        </w:rPr>
        <w:drawing>
          <wp:inline distT="0" distB="0" distL="0" distR="0" wp14:anchorId="735C68B3" wp14:editId="6BFACBBA">
            <wp:extent cx="3163824" cy="2377440"/>
            <wp:effectExtent l="0" t="0" r="0" b="3810"/>
            <wp:docPr id="2064235851" name="Picture 1274857502" descr="Figure 49 is a screenshot of the User Desktop as described in the text immediately before and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502"/>
                    <pic:cNvPicPr/>
                  </pic:nvPicPr>
                  <pic:blipFill>
                    <a:blip r:embed="rId77">
                      <a:extLst>
                        <a:ext uri="{28A0092B-C50C-407E-A947-70E740481C1C}">
                          <a14:useLocalDpi xmlns:a14="http://schemas.microsoft.com/office/drawing/2010/main" val="0"/>
                        </a:ext>
                      </a:extLst>
                    </a:blip>
                    <a:stretch>
                      <a:fillRect/>
                    </a:stretch>
                  </pic:blipFill>
                  <pic:spPr>
                    <a:xfrm>
                      <a:off x="0" y="0"/>
                      <a:ext cx="3163824" cy="2377440"/>
                    </a:xfrm>
                    <a:prstGeom prst="rect">
                      <a:avLst/>
                    </a:prstGeom>
                  </pic:spPr>
                </pic:pic>
              </a:graphicData>
            </a:graphic>
          </wp:inline>
        </w:drawing>
      </w:r>
    </w:p>
    <w:p w14:paraId="728B9FA3" w14:textId="40045591" w:rsidR="005826DB" w:rsidRDefault="00A65031" w:rsidP="00A65031">
      <w:pPr>
        <w:pStyle w:val="FigureCaption"/>
      </w:pPr>
      <w:bookmarkStart w:id="599" w:name="_Ref510392619"/>
      <w:bookmarkStart w:id="600" w:name="_Ref41992313"/>
      <w:bookmarkStart w:id="601" w:name="_Toc510098645"/>
      <w:bookmarkStart w:id="602" w:name="_Toc510147828"/>
      <w:bookmarkStart w:id="603" w:name="_Toc512262027"/>
      <w:bookmarkStart w:id="604" w:name="_Toc512336730"/>
      <w:bookmarkStart w:id="605" w:name="_Toc43826724"/>
      <w:r>
        <w:t xml:space="preserve">Figure </w:t>
      </w:r>
      <w:fldSimple w:instr=" SEQ Figure \* ARABIC ">
        <w:r w:rsidR="00A5593D">
          <w:rPr>
            <w:noProof/>
          </w:rPr>
          <w:t>49</w:t>
        </w:r>
      </w:fldSimple>
      <w:bookmarkEnd w:id="599"/>
      <w:bookmarkEnd w:id="600"/>
      <w:r w:rsidR="00427B87">
        <w:t xml:space="preserve">. Screenshot of </w:t>
      </w:r>
      <w:r w:rsidR="00E21A12">
        <w:t>User</w:t>
      </w:r>
      <w:r w:rsidR="00427B87">
        <w:t xml:space="preserve"> D</w:t>
      </w:r>
      <w:bookmarkEnd w:id="601"/>
      <w:r w:rsidR="00F44F76">
        <w:t>ashboard</w:t>
      </w:r>
      <w:bookmarkEnd w:id="602"/>
      <w:bookmarkEnd w:id="603"/>
      <w:bookmarkEnd w:id="604"/>
      <w:bookmarkEnd w:id="605"/>
    </w:p>
    <w:p w14:paraId="728B9FA4" w14:textId="223E27B5" w:rsidR="005826DB" w:rsidRDefault="00427B87">
      <w:r>
        <w:t xml:space="preserve">The </w:t>
      </w:r>
      <w:r w:rsidR="00630823">
        <w:t xml:space="preserve">User Dashboard </w:t>
      </w:r>
      <w:r>
        <w:t>page consists of the following sections:</w:t>
      </w:r>
    </w:p>
    <w:p w14:paraId="728B9FA5" w14:textId="424AF1F2" w:rsidR="005826DB" w:rsidRDefault="00C17B65">
      <w:pPr>
        <w:pStyle w:val="BulletListSingle"/>
      </w:pPr>
      <w:r>
        <w:t>User</w:t>
      </w:r>
      <w:r w:rsidR="00060DFD">
        <w:t xml:space="preserve"> </w:t>
      </w:r>
      <w:r w:rsidR="00427B87">
        <w:t>profile</w:t>
      </w:r>
    </w:p>
    <w:p w14:paraId="728B9FA6" w14:textId="77777777" w:rsidR="005826DB" w:rsidRDefault="00427B87">
      <w:pPr>
        <w:pStyle w:val="BulletListSingle"/>
        <w:numPr>
          <w:ilvl w:val="1"/>
          <w:numId w:val="4"/>
        </w:numPr>
      </w:pPr>
      <w:r>
        <w:t>Basic Info</w:t>
      </w:r>
    </w:p>
    <w:p w14:paraId="728B9FA7" w14:textId="77777777" w:rsidR="005826DB" w:rsidRDefault="00427B87">
      <w:pPr>
        <w:pStyle w:val="BulletListSingle"/>
        <w:numPr>
          <w:ilvl w:val="1"/>
          <w:numId w:val="4"/>
        </w:numPr>
      </w:pPr>
      <w:r>
        <w:t>Password</w:t>
      </w:r>
    </w:p>
    <w:p w14:paraId="728B9FA8" w14:textId="77777777" w:rsidR="005826DB" w:rsidRDefault="00427B87">
      <w:pPr>
        <w:pStyle w:val="BulletListSingle"/>
        <w:numPr>
          <w:ilvl w:val="1"/>
          <w:numId w:val="4"/>
        </w:numPr>
      </w:pPr>
      <w:r>
        <w:t>Security Questions</w:t>
      </w:r>
    </w:p>
    <w:p w14:paraId="728B9FA9" w14:textId="77777777" w:rsidR="005826DB" w:rsidRDefault="00427B87">
      <w:pPr>
        <w:pStyle w:val="BulletListSingle"/>
      </w:pPr>
      <w:r>
        <w:t>Dashboard</w:t>
      </w:r>
    </w:p>
    <w:p w14:paraId="728B9FAA" w14:textId="77777777" w:rsidR="005826DB" w:rsidRDefault="00427B87">
      <w:pPr>
        <w:pStyle w:val="BulletListSingleLast"/>
      </w:pPr>
      <w:r>
        <w:t>Logout</w:t>
      </w:r>
    </w:p>
    <w:p w14:paraId="728B9FAB" w14:textId="5030AE46" w:rsidR="005826DB" w:rsidRDefault="00C17B65">
      <w:pPr>
        <w:pStyle w:val="Heading4"/>
      </w:pPr>
      <w:r>
        <w:lastRenderedPageBreak/>
        <w:t>User</w:t>
      </w:r>
      <w:r w:rsidR="00427B87">
        <w:t xml:space="preserve"> Profile</w:t>
      </w:r>
    </w:p>
    <w:p w14:paraId="728B9FAC" w14:textId="77777777" w:rsidR="005826DB" w:rsidRDefault="00427B87">
      <w:pPr>
        <w:pStyle w:val="Heading5"/>
      </w:pPr>
      <w:r>
        <w:t>Basic Info</w:t>
      </w:r>
    </w:p>
    <w:p w14:paraId="728B9FAD" w14:textId="606A89CE" w:rsidR="005826DB" w:rsidRDefault="007F6AEF">
      <w:r>
        <w:fldChar w:fldCharType="begin"/>
      </w:r>
      <w:r>
        <w:instrText xml:space="preserve"> REF _Ref41992336 \h </w:instrText>
      </w:r>
      <w:r>
        <w:fldChar w:fldCharType="separate"/>
      </w:r>
      <w:r>
        <w:t xml:space="preserve">Figure </w:t>
      </w:r>
      <w:r>
        <w:rPr>
          <w:noProof/>
        </w:rPr>
        <w:t>50</w:t>
      </w:r>
      <w:r>
        <w:fldChar w:fldCharType="end"/>
      </w:r>
      <w:r>
        <w:t xml:space="preserve"> </w:t>
      </w:r>
      <w:r w:rsidR="00427B87">
        <w:t>shows the Basic Info tab on the</w:t>
      </w:r>
      <w:r w:rsidR="00C17B65">
        <w:t xml:space="preserve"> </w:t>
      </w:r>
      <w:r w:rsidR="00F44F76">
        <w:t>U</w:t>
      </w:r>
      <w:r w:rsidR="00C17B65">
        <w:t>ser</w:t>
      </w:r>
      <w:r w:rsidR="00F44F76">
        <w:t xml:space="preserve"> </w:t>
      </w:r>
      <w:r w:rsidR="00E54196">
        <w:t>p</w:t>
      </w:r>
      <w:r w:rsidR="00427B87">
        <w:t>rofile screen.</w:t>
      </w:r>
    </w:p>
    <w:p w14:paraId="728B9FAE" w14:textId="7CA24C45" w:rsidR="005826DB" w:rsidRDefault="00C67E59">
      <w:pPr>
        <w:pStyle w:val="Figure"/>
      </w:pPr>
      <w:r>
        <w:rPr>
          <w:noProof/>
        </w:rPr>
        <w:drawing>
          <wp:inline distT="0" distB="0" distL="0" distR="0" wp14:anchorId="18C498CE" wp14:editId="6B0AA3CA">
            <wp:extent cx="3154680" cy="2377440"/>
            <wp:effectExtent l="0" t="0" r="7620" b="3810"/>
            <wp:docPr id="723805292" name="Picture 1274857503" descr="Figure 50 presents a screenshot of the User Basic Info tab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503"/>
                    <pic:cNvPicPr/>
                  </pic:nvPicPr>
                  <pic:blipFill>
                    <a:blip r:embed="rId78">
                      <a:extLst>
                        <a:ext uri="{28A0092B-C50C-407E-A947-70E740481C1C}">
                          <a14:useLocalDpi xmlns:a14="http://schemas.microsoft.com/office/drawing/2010/main" val="0"/>
                        </a:ext>
                      </a:extLst>
                    </a:blip>
                    <a:stretch>
                      <a:fillRect/>
                    </a:stretch>
                  </pic:blipFill>
                  <pic:spPr>
                    <a:xfrm>
                      <a:off x="0" y="0"/>
                      <a:ext cx="3154680" cy="2377440"/>
                    </a:xfrm>
                    <a:prstGeom prst="rect">
                      <a:avLst/>
                    </a:prstGeom>
                  </pic:spPr>
                </pic:pic>
              </a:graphicData>
            </a:graphic>
          </wp:inline>
        </w:drawing>
      </w:r>
    </w:p>
    <w:p w14:paraId="728B9FAF" w14:textId="1E4A5A71" w:rsidR="005826DB" w:rsidRDefault="00A65031" w:rsidP="00A65031">
      <w:pPr>
        <w:pStyle w:val="FigureCaption"/>
      </w:pPr>
      <w:bookmarkStart w:id="606" w:name="_Ref494799599"/>
      <w:bookmarkStart w:id="607" w:name="_Ref41992336"/>
      <w:bookmarkStart w:id="608" w:name="_Toc510098646"/>
      <w:bookmarkStart w:id="609" w:name="_Toc510147829"/>
      <w:bookmarkStart w:id="610" w:name="_Toc512262028"/>
      <w:bookmarkStart w:id="611" w:name="_Toc512336731"/>
      <w:bookmarkStart w:id="612" w:name="_Toc43826725"/>
      <w:r>
        <w:t xml:space="preserve">Figure </w:t>
      </w:r>
      <w:fldSimple w:instr=" SEQ Figure \* ARABIC ">
        <w:r w:rsidR="00A5593D">
          <w:rPr>
            <w:noProof/>
          </w:rPr>
          <w:t>50</w:t>
        </w:r>
      </w:fldSimple>
      <w:bookmarkEnd w:id="606"/>
      <w:bookmarkEnd w:id="607"/>
      <w:r w:rsidR="00427B87">
        <w:t>. Screenshot of Basic Info</w:t>
      </w:r>
      <w:r w:rsidR="00060DFD">
        <w:t xml:space="preserve"> Tab</w:t>
      </w:r>
      <w:bookmarkEnd w:id="608"/>
      <w:bookmarkEnd w:id="609"/>
      <w:bookmarkEnd w:id="610"/>
      <w:bookmarkEnd w:id="611"/>
      <w:bookmarkEnd w:id="612"/>
    </w:p>
    <w:p w14:paraId="728B9FB0" w14:textId="4144684B" w:rsidR="005826DB" w:rsidRDefault="00427B87">
      <w:r>
        <w:t xml:space="preserve">The </w:t>
      </w:r>
      <w:r w:rsidR="00C17B65">
        <w:t>user</w:t>
      </w:r>
      <w:r>
        <w:t xml:space="preserve"> views or updates his</w:t>
      </w:r>
      <w:r w:rsidR="00A65031">
        <w:t xml:space="preserve"> </w:t>
      </w:r>
      <w:r>
        <w:t>/</w:t>
      </w:r>
      <w:r w:rsidR="00A65031">
        <w:t xml:space="preserve"> </w:t>
      </w:r>
      <w:r>
        <w:t>her first name, last name, email address</w:t>
      </w:r>
      <w:r w:rsidR="00816195">
        <w:t>,</w:t>
      </w:r>
      <w:r>
        <w:t xml:space="preserve"> or phone number on this page, and click</w:t>
      </w:r>
      <w:r w:rsidR="00816195">
        <w:t>s</w:t>
      </w:r>
      <w:r>
        <w:t xml:space="preserve"> “Update” to save the changes.</w:t>
      </w:r>
    </w:p>
    <w:p w14:paraId="728B9FB1" w14:textId="77777777" w:rsidR="005826DB" w:rsidRDefault="00427B87">
      <w:pPr>
        <w:pStyle w:val="Heading5"/>
      </w:pPr>
      <w:r>
        <w:t>Password</w:t>
      </w:r>
    </w:p>
    <w:p w14:paraId="728B9FB2" w14:textId="596CECB7" w:rsidR="005826DB" w:rsidRDefault="007F6AEF" w:rsidP="009174FD">
      <w:pPr>
        <w:spacing w:after="240"/>
      </w:pPr>
      <w:r>
        <w:fldChar w:fldCharType="begin"/>
      </w:r>
      <w:r>
        <w:instrText xml:space="preserve"> REF _Ref41992287 \h </w:instrText>
      </w:r>
      <w:r>
        <w:fldChar w:fldCharType="separate"/>
      </w:r>
      <w:r>
        <w:t xml:space="preserve">Figure </w:t>
      </w:r>
      <w:r>
        <w:rPr>
          <w:noProof/>
        </w:rPr>
        <w:t>51</w:t>
      </w:r>
      <w:r>
        <w:fldChar w:fldCharType="end"/>
      </w:r>
      <w:r>
        <w:t xml:space="preserve"> </w:t>
      </w:r>
      <w:r w:rsidR="00427B87">
        <w:t xml:space="preserve">shows the Password tab on the </w:t>
      </w:r>
      <w:r w:rsidR="00C17B65">
        <w:t xml:space="preserve">User </w:t>
      </w:r>
      <w:r w:rsidR="00F44F76">
        <w:t>P</w:t>
      </w:r>
      <w:r w:rsidR="00427B87">
        <w:t xml:space="preserve">rofile screen. </w:t>
      </w:r>
      <w:r>
        <w:t>T</w:t>
      </w:r>
      <w:r w:rsidR="00427B87">
        <w:t xml:space="preserve">he </w:t>
      </w:r>
      <w:r w:rsidR="00E21A12">
        <w:t>user</w:t>
      </w:r>
      <w:r w:rsidR="00427B87">
        <w:t xml:space="preserve"> </w:t>
      </w:r>
      <w:r>
        <w:t xml:space="preserve">updates </w:t>
      </w:r>
      <w:r w:rsidR="00060DFD">
        <w:t xml:space="preserve">his or her </w:t>
      </w:r>
      <w:r w:rsidR="00427B87">
        <w:t>password</w:t>
      </w:r>
      <w:r>
        <w:t xml:space="preserve"> from this screen</w:t>
      </w:r>
      <w:r w:rsidR="00427B87">
        <w:t>.</w:t>
      </w:r>
      <w:r w:rsidR="00060DFD">
        <w:t xml:space="preserve"> </w:t>
      </w:r>
      <w:r w:rsidR="008A2E41">
        <w:t>To change the password, t</w:t>
      </w:r>
      <w:r w:rsidR="00060DFD">
        <w:t>he user clicks on the Password tab and clicks “Update” to save changes.</w:t>
      </w:r>
    </w:p>
    <w:p w14:paraId="728B9FB3" w14:textId="1A7D5623" w:rsidR="005826DB" w:rsidRDefault="00C67E59">
      <w:pPr>
        <w:pStyle w:val="Figure"/>
      </w:pPr>
      <w:r>
        <w:rPr>
          <w:noProof/>
        </w:rPr>
        <w:drawing>
          <wp:inline distT="0" distB="0" distL="0" distR="0" wp14:anchorId="66EF64EF" wp14:editId="29879A9E">
            <wp:extent cx="3767328" cy="2377440"/>
            <wp:effectExtent l="0" t="0" r="5080" b="3810"/>
            <wp:docPr id="1441423582" name="Picture 58" descr="Figure 51 is a screenshot of the Update Password Tab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79">
                      <a:extLst>
                        <a:ext uri="{28A0092B-C50C-407E-A947-70E740481C1C}">
                          <a14:useLocalDpi xmlns:a14="http://schemas.microsoft.com/office/drawing/2010/main" val="0"/>
                        </a:ext>
                      </a:extLst>
                    </a:blip>
                    <a:stretch>
                      <a:fillRect/>
                    </a:stretch>
                  </pic:blipFill>
                  <pic:spPr>
                    <a:xfrm>
                      <a:off x="0" y="0"/>
                      <a:ext cx="3767328" cy="2377440"/>
                    </a:xfrm>
                    <a:prstGeom prst="rect">
                      <a:avLst/>
                    </a:prstGeom>
                  </pic:spPr>
                </pic:pic>
              </a:graphicData>
            </a:graphic>
          </wp:inline>
        </w:drawing>
      </w:r>
    </w:p>
    <w:p w14:paraId="728B9FB5" w14:textId="67F8240F" w:rsidR="005826DB" w:rsidRDefault="007F6AEF" w:rsidP="007F6AEF">
      <w:pPr>
        <w:pStyle w:val="FigureCaption"/>
      </w:pPr>
      <w:bookmarkStart w:id="613" w:name="_Ref510097629"/>
      <w:bookmarkStart w:id="614" w:name="_Ref41992287"/>
      <w:bookmarkStart w:id="615" w:name="_Toc510098647"/>
      <w:bookmarkStart w:id="616" w:name="_Toc510147830"/>
      <w:bookmarkStart w:id="617" w:name="_Toc512262029"/>
      <w:bookmarkStart w:id="618" w:name="_Toc512336732"/>
      <w:bookmarkStart w:id="619" w:name="_Toc43826726"/>
      <w:r>
        <w:t xml:space="preserve">Figure </w:t>
      </w:r>
      <w:fldSimple w:instr=" SEQ Figure \* ARABIC ">
        <w:r w:rsidR="00A5593D">
          <w:rPr>
            <w:noProof/>
          </w:rPr>
          <w:t>51</w:t>
        </w:r>
      </w:fldSimple>
      <w:bookmarkEnd w:id="613"/>
      <w:bookmarkEnd w:id="614"/>
      <w:r w:rsidR="00427B87" w:rsidRPr="003C1EF8">
        <w:t>.</w:t>
      </w:r>
      <w:r w:rsidR="00427B87" w:rsidRPr="00816195">
        <w:t xml:space="preserve"> Screenshot of Update Password Tab</w:t>
      </w:r>
      <w:bookmarkEnd w:id="615"/>
      <w:bookmarkEnd w:id="616"/>
      <w:bookmarkEnd w:id="617"/>
      <w:bookmarkEnd w:id="618"/>
      <w:bookmarkEnd w:id="619"/>
    </w:p>
    <w:p w14:paraId="728B9FB6" w14:textId="77777777" w:rsidR="005826DB" w:rsidRDefault="00427B87">
      <w:pPr>
        <w:pStyle w:val="Heading5"/>
      </w:pPr>
      <w:r>
        <w:lastRenderedPageBreak/>
        <w:t>Security Questions</w:t>
      </w:r>
    </w:p>
    <w:p w14:paraId="728B9FB7" w14:textId="185799FF" w:rsidR="005826DB" w:rsidRDefault="007F6AEF" w:rsidP="009174FD">
      <w:pPr>
        <w:spacing w:after="240"/>
      </w:pPr>
      <w:r>
        <w:fldChar w:fldCharType="begin"/>
      </w:r>
      <w:r>
        <w:instrText xml:space="preserve"> REF _Ref41992261 \h </w:instrText>
      </w:r>
      <w:r>
        <w:fldChar w:fldCharType="separate"/>
      </w:r>
      <w:r>
        <w:t xml:space="preserve">Figure </w:t>
      </w:r>
      <w:r>
        <w:rPr>
          <w:noProof/>
        </w:rPr>
        <w:t>52</w:t>
      </w:r>
      <w:r>
        <w:fldChar w:fldCharType="end"/>
      </w:r>
      <w:r>
        <w:t xml:space="preserve"> </w:t>
      </w:r>
      <w:r w:rsidR="00427B87">
        <w:t xml:space="preserve">shows the Security Questions tab on the </w:t>
      </w:r>
      <w:r w:rsidR="00C17B65">
        <w:t>User</w:t>
      </w:r>
      <w:r w:rsidR="00427B87">
        <w:t xml:space="preserve"> </w:t>
      </w:r>
      <w:r w:rsidR="00C17B65">
        <w:t>P</w:t>
      </w:r>
      <w:r w:rsidR="00427B87">
        <w:t xml:space="preserve">rofile screen. A </w:t>
      </w:r>
      <w:r w:rsidR="00C17B65">
        <w:t>user</w:t>
      </w:r>
      <w:r w:rsidR="00427B87">
        <w:t xml:space="preserve"> may retrieve his</w:t>
      </w:r>
      <w:r w:rsidR="008A2E41">
        <w:t xml:space="preserve"> </w:t>
      </w:r>
      <w:r w:rsidR="00427B87">
        <w:t>/</w:t>
      </w:r>
      <w:r w:rsidR="00D23811">
        <w:t xml:space="preserve"> </w:t>
      </w:r>
      <w:r w:rsidR="00427B87">
        <w:t xml:space="preserve">her password via email by answering security questions. This screen allows the </w:t>
      </w:r>
      <w:r w:rsidR="00C17B65">
        <w:t>user</w:t>
      </w:r>
      <w:r w:rsidR="00427B87">
        <w:t xml:space="preserve"> to add security questions to retrieve a forgotten password by email.</w:t>
      </w:r>
    </w:p>
    <w:p w14:paraId="728B9FB8" w14:textId="254AB88D" w:rsidR="005826DB" w:rsidRDefault="00C67E59">
      <w:pPr>
        <w:pStyle w:val="Figure"/>
      </w:pPr>
      <w:r>
        <w:rPr>
          <w:noProof/>
        </w:rPr>
        <w:drawing>
          <wp:inline distT="0" distB="0" distL="0" distR="0" wp14:anchorId="7181891C" wp14:editId="6C28F1CC">
            <wp:extent cx="3941064" cy="2377440"/>
            <wp:effectExtent l="0" t="0" r="2540" b="3810"/>
            <wp:docPr id="1041408070" name="Picture 59" descr="Figure 52 is a screenshot of the Security Questions Tab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80">
                      <a:extLst>
                        <a:ext uri="{28A0092B-C50C-407E-A947-70E740481C1C}">
                          <a14:useLocalDpi xmlns:a14="http://schemas.microsoft.com/office/drawing/2010/main" val="0"/>
                        </a:ext>
                      </a:extLst>
                    </a:blip>
                    <a:stretch>
                      <a:fillRect/>
                    </a:stretch>
                  </pic:blipFill>
                  <pic:spPr>
                    <a:xfrm>
                      <a:off x="0" y="0"/>
                      <a:ext cx="3941064" cy="2377440"/>
                    </a:xfrm>
                    <a:prstGeom prst="rect">
                      <a:avLst/>
                    </a:prstGeom>
                  </pic:spPr>
                </pic:pic>
              </a:graphicData>
            </a:graphic>
          </wp:inline>
        </w:drawing>
      </w:r>
    </w:p>
    <w:p w14:paraId="728B9FB9" w14:textId="11D9026B" w:rsidR="005826DB" w:rsidRDefault="007F6AEF" w:rsidP="007F6AEF">
      <w:pPr>
        <w:pStyle w:val="FigureCaption"/>
      </w:pPr>
      <w:bookmarkStart w:id="620" w:name="_Ref494919195"/>
      <w:bookmarkStart w:id="621" w:name="_Ref41992261"/>
      <w:bookmarkStart w:id="622" w:name="_Toc510098648"/>
      <w:bookmarkStart w:id="623" w:name="_Toc510147831"/>
      <w:bookmarkStart w:id="624" w:name="_Toc512262030"/>
      <w:bookmarkStart w:id="625" w:name="_Toc512336733"/>
      <w:bookmarkStart w:id="626" w:name="_Toc43826727"/>
      <w:r>
        <w:t xml:space="preserve">Figure </w:t>
      </w:r>
      <w:fldSimple w:instr=" SEQ Figure \* ARABIC ">
        <w:r w:rsidR="00A5593D">
          <w:rPr>
            <w:noProof/>
          </w:rPr>
          <w:t>52</w:t>
        </w:r>
      </w:fldSimple>
      <w:bookmarkEnd w:id="620"/>
      <w:bookmarkEnd w:id="621"/>
      <w:r w:rsidR="00427B87" w:rsidRPr="00C33E16">
        <w:t>.</w:t>
      </w:r>
      <w:r w:rsidR="00427B87">
        <w:t xml:space="preserve"> Screenshot of Security Questions</w:t>
      </w:r>
      <w:r w:rsidR="00060DFD">
        <w:t xml:space="preserve"> Tab</w:t>
      </w:r>
      <w:bookmarkEnd w:id="622"/>
      <w:bookmarkEnd w:id="623"/>
      <w:bookmarkEnd w:id="624"/>
      <w:bookmarkEnd w:id="625"/>
      <w:bookmarkEnd w:id="626"/>
    </w:p>
    <w:p w14:paraId="728B9FBA" w14:textId="26FB6864" w:rsidR="005826DB" w:rsidRDefault="00427B87" w:rsidP="0073681D">
      <w:pPr>
        <w:keepNext/>
        <w:keepLines/>
      </w:pPr>
      <w:r>
        <w:t xml:space="preserve">The </w:t>
      </w:r>
      <w:r w:rsidR="00C17B65">
        <w:t>user</w:t>
      </w:r>
      <w:r>
        <w:t xml:space="preserve"> must provide at least two security questions for this purpose. To accomplish this, the </w:t>
      </w:r>
      <w:r w:rsidR="00C17B65">
        <w:t>user</w:t>
      </w:r>
      <w:r>
        <w:t xml:space="preserve"> must:</w:t>
      </w:r>
    </w:p>
    <w:p w14:paraId="728B9FBB" w14:textId="77777777" w:rsidR="005826DB" w:rsidRDefault="00427B87" w:rsidP="0073681D">
      <w:pPr>
        <w:pStyle w:val="BulletListMultiple"/>
        <w:keepNext/>
        <w:keepLines/>
      </w:pPr>
      <w:r>
        <w:t>Select the “Security Questions” tab.</w:t>
      </w:r>
    </w:p>
    <w:p w14:paraId="728B9FBC" w14:textId="77777777" w:rsidR="005826DB" w:rsidRDefault="00427B87">
      <w:pPr>
        <w:pStyle w:val="BulletListMultiple"/>
      </w:pPr>
      <w:r>
        <w:t>Select a pre-defined security question or create a new security question.</w:t>
      </w:r>
    </w:p>
    <w:p w14:paraId="728B9FBD" w14:textId="77777777" w:rsidR="005826DB" w:rsidRDefault="00427B87">
      <w:pPr>
        <w:pStyle w:val="BulletListMultiple"/>
      </w:pPr>
      <w:r>
        <w:t>Provide an answer to the question.</w:t>
      </w:r>
    </w:p>
    <w:p w14:paraId="728B9FBE" w14:textId="77777777" w:rsidR="005826DB" w:rsidRDefault="00427B87">
      <w:pPr>
        <w:pStyle w:val="BulletListMultiple"/>
      </w:pPr>
      <w:r>
        <w:t>Repeat for at least one additional security question.</w:t>
      </w:r>
    </w:p>
    <w:p w14:paraId="728B9FBF" w14:textId="77777777" w:rsidR="005826DB" w:rsidRDefault="00427B87">
      <w:pPr>
        <w:pStyle w:val="BulletListMultipleLast"/>
      </w:pPr>
      <w:r>
        <w:t>Click “Update” to save the changes.</w:t>
      </w:r>
    </w:p>
    <w:p w14:paraId="728B9FC0" w14:textId="77777777" w:rsidR="005826DB" w:rsidRDefault="00427B87">
      <w:pPr>
        <w:pStyle w:val="Heading4"/>
      </w:pPr>
      <w:r>
        <w:t>Dashboard</w:t>
      </w:r>
    </w:p>
    <w:p w14:paraId="728B9FC1" w14:textId="414E4105" w:rsidR="005826DB" w:rsidRDefault="00427B87" w:rsidP="009174FD">
      <w:pPr>
        <w:spacing w:after="240"/>
      </w:pPr>
      <w:r>
        <w:t xml:space="preserve">The dashboard is an area where the </w:t>
      </w:r>
      <w:r w:rsidR="00C17B65">
        <w:t>user</w:t>
      </w:r>
      <w:r>
        <w:t xml:space="preserve"> views the list of </w:t>
      </w:r>
      <w:r w:rsidR="00FD1188">
        <w:t>applications</w:t>
      </w:r>
      <w:r w:rsidR="008A2E41">
        <w:t xml:space="preserve"> </w:t>
      </w:r>
      <w:r>
        <w:t xml:space="preserve">approved </w:t>
      </w:r>
      <w:r w:rsidR="008A2E41">
        <w:t xml:space="preserve">for his / her </w:t>
      </w:r>
      <w:r>
        <w:t xml:space="preserve">access. </w:t>
      </w:r>
      <w:r w:rsidR="008A2E41">
        <w:fldChar w:fldCharType="begin"/>
      </w:r>
      <w:r w:rsidR="008A2E41">
        <w:instrText xml:space="preserve"> REF _Ref41993055 \h </w:instrText>
      </w:r>
      <w:r w:rsidR="008A2E41">
        <w:fldChar w:fldCharType="separate"/>
      </w:r>
      <w:r w:rsidR="008A2E41">
        <w:t xml:space="preserve">Figure </w:t>
      </w:r>
      <w:r w:rsidR="008A2E41">
        <w:rPr>
          <w:noProof/>
        </w:rPr>
        <w:t>53</w:t>
      </w:r>
      <w:r w:rsidR="008A2E41">
        <w:fldChar w:fldCharType="end"/>
      </w:r>
      <w:r w:rsidR="008A2E41">
        <w:t xml:space="preserve"> </w:t>
      </w:r>
      <w:r>
        <w:t xml:space="preserve">shows an example of an Agent’s dashboard and a list of approved applications under the My Application </w:t>
      </w:r>
      <w:r w:rsidR="008A2E41">
        <w:t>d</w:t>
      </w:r>
      <w:r>
        <w:t>rop</w:t>
      </w:r>
      <w:r w:rsidR="008A2E41">
        <w:t>d</w:t>
      </w:r>
      <w:r>
        <w:t>own.</w:t>
      </w:r>
    </w:p>
    <w:p w14:paraId="728B9FC2" w14:textId="665F58F8" w:rsidR="005826DB" w:rsidRDefault="00E34921">
      <w:pPr>
        <w:pStyle w:val="Figure"/>
      </w:pPr>
      <w:r>
        <w:rPr>
          <w:noProof/>
        </w:rPr>
        <w:lastRenderedPageBreak/>
        <w:drawing>
          <wp:inline distT="0" distB="0" distL="0" distR="0" wp14:anchorId="1714B579" wp14:editId="6AFB045F">
            <wp:extent cx="3328416" cy="2395728"/>
            <wp:effectExtent l="0" t="0" r="5715" b="5080"/>
            <wp:docPr id="2008392345" name="Picture 1274857487" descr="Figure 53 presents a screenshot of the User Dashboard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487"/>
                    <pic:cNvPicPr/>
                  </pic:nvPicPr>
                  <pic:blipFill>
                    <a:blip r:embed="rId81">
                      <a:extLst>
                        <a:ext uri="{28A0092B-C50C-407E-A947-70E740481C1C}">
                          <a14:useLocalDpi xmlns:a14="http://schemas.microsoft.com/office/drawing/2010/main" val="0"/>
                        </a:ext>
                      </a:extLst>
                    </a:blip>
                    <a:stretch>
                      <a:fillRect/>
                    </a:stretch>
                  </pic:blipFill>
                  <pic:spPr>
                    <a:xfrm>
                      <a:off x="0" y="0"/>
                      <a:ext cx="3328416" cy="2395728"/>
                    </a:xfrm>
                    <a:prstGeom prst="rect">
                      <a:avLst/>
                    </a:prstGeom>
                  </pic:spPr>
                </pic:pic>
              </a:graphicData>
            </a:graphic>
          </wp:inline>
        </w:drawing>
      </w:r>
    </w:p>
    <w:p w14:paraId="728B9FC3" w14:textId="22B9176A" w:rsidR="005826DB" w:rsidRDefault="008A2E41" w:rsidP="008A2E41">
      <w:pPr>
        <w:pStyle w:val="FigureCaption"/>
      </w:pPr>
      <w:bookmarkStart w:id="627" w:name="_Ref494799738"/>
      <w:bookmarkStart w:id="628" w:name="_Ref41993055"/>
      <w:bookmarkStart w:id="629" w:name="_Toc510098649"/>
      <w:bookmarkStart w:id="630" w:name="_Toc510147832"/>
      <w:bookmarkStart w:id="631" w:name="_Toc512262031"/>
      <w:bookmarkStart w:id="632" w:name="_Toc512336734"/>
      <w:bookmarkStart w:id="633" w:name="_Toc43826728"/>
      <w:r>
        <w:t xml:space="preserve">Figure </w:t>
      </w:r>
      <w:fldSimple w:instr=" SEQ Figure \* ARABIC ">
        <w:r w:rsidR="00A5593D">
          <w:rPr>
            <w:noProof/>
          </w:rPr>
          <w:t>53</w:t>
        </w:r>
      </w:fldSimple>
      <w:bookmarkEnd w:id="627"/>
      <w:bookmarkEnd w:id="628"/>
      <w:r w:rsidR="00427B87" w:rsidRPr="00C33E16">
        <w:t>. S</w:t>
      </w:r>
      <w:r w:rsidR="00427B87">
        <w:t xml:space="preserve">creenshot of </w:t>
      </w:r>
      <w:r w:rsidR="00E21A12">
        <w:t>User</w:t>
      </w:r>
      <w:r w:rsidR="00427B87">
        <w:t xml:space="preserve"> Dashboard</w:t>
      </w:r>
      <w:bookmarkEnd w:id="629"/>
      <w:bookmarkEnd w:id="630"/>
      <w:bookmarkEnd w:id="631"/>
      <w:bookmarkEnd w:id="632"/>
      <w:bookmarkEnd w:id="633"/>
    </w:p>
    <w:p w14:paraId="728B9FC4" w14:textId="77777777" w:rsidR="005826DB" w:rsidRDefault="00427B87">
      <w:pPr>
        <w:pStyle w:val="Heading4"/>
      </w:pPr>
      <w:r>
        <w:t>Logout</w:t>
      </w:r>
    </w:p>
    <w:p w14:paraId="728B9FC5" w14:textId="03821420" w:rsidR="005826DB" w:rsidRDefault="00427B87">
      <w:r>
        <w:t>To log</w:t>
      </w:r>
      <w:r w:rsidR="00CC323E">
        <w:t xml:space="preserve"> </w:t>
      </w:r>
      <w:r>
        <w:t xml:space="preserve">out from the Main Login page and all open sessions to </w:t>
      </w:r>
      <w:r w:rsidR="00630823">
        <w:t xml:space="preserve">the </w:t>
      </w:r>
      <w:r>
        <w:t xml:space="preserve">Agent and/or Management </w:t>
      </w:r>
      <w:r w:rsidR="004B1D15">
        <w:t>P</w:t>
      </w:r>
      <w:r>
        <w:t xml:space="preserve">ortal, select “LOG OUT” from the dropdown list </w:t>
      </w:r>
      <w:r w:rsidR="00813CE4">
        <w:t>at</w:t>
      </w:r>
      <w:r>
        <w:t xml:space="preserve"> the top right corner of the page as shown in</w:t>
      </w:r>
      <w:r w:rsidR="001224D1">
        <w:t xml:space="preserve"> </w:t>
      </w:r>
      <w:r w:rsidR="00CC323E">
        <w:fldChar w:fldCharType="begin"/>
      </w:r>
      <w:r w:rsidR="00CC323E">
        <w:instrText xml:space="preserve"> REF _Ref41993196 \h </w:instrText>
      </w:r>
      <w:r w:rsidR="00CC323E">
        <w:fldChar w:fldCharType="separate"/>
      </w:r>
      <w:r w:rsidR="00CC323E">
        <w:t xml:space="preserve">Figure </w:t>
      </w:r>
      <w:r w:rsidR="00CC323E">
        <w:rPr>
          <w:noProof/>
        </w:rPr>
        <w:t>54</w:t>
      </w:r>
      <w:r w:rsidR="00CC323E">
        <w:fldChar w:fldCharType="end"/>
      </w:r>
      <w:r>
        <w:t>.</w:t>
      </w:r>
    </w:p>
    <w:p w14:paraId="728B9FC6" w14:textId="17CFA997" w:rsidR="005826DB" w:rsidRDefault="00E34921">
      <w:pPr>
        <w:pStyle w:val="Figure"/>
      </w:pPr>
      <w:r>
        <w:rPr>
          <w:noProof/>
        </w:rPr>
        <w:drawing>
          <wp:inline distT="0" distB="0" distL="0" distR="0" wp14:anchorId="5058E05A" wp14:editId="13611971">
            <wp:extent cx="3035808" cy="2377440"/>
            <wp:effectExtent l="0" t="0" r="0" b="3810"/>
            <wp:docPr id="1814107108" name="Picture 1274857486" descr="Figure 54 is a screenshot of the Logout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486"/>
                    <pic:cNvPicPr/>
                  </pic:nvPicPr>
                  <pic:blipFill>
                    <a:blip r:embed="rId82">
                      <a:extLst>
                        <a:ext uri="{28A0092B-C50C-407E-A947-70E740481C1C}">
                          <a14:useLocalDpi xmlns:a14="http://schemas.microsoft.com/office/drawing/2010/main" val="0"/>
                        </a:ext>
                      </a:extLst>
                    </a:blip>
                    <a:stretch>
                      <a:fillRect/>
                    </a:stretch>
                  </pic:blipFill>
                  <pic:spPr>
                    <a:xfrm>
                      <a:off x="0" y="0"/>
                      <a:ext cx="3035808" cy="2377440"/>
                    </a:xfrm>
                    <a:prstGeom prst="rect">
                      <a:avLst/>
                    </a:prstGeom>
                  </pic:spPr>
                </pic:pic>
              </a:graphicData>
            </a:graphic>
          </wp:inline>
        </w:drawing>
      </w:r>
    </w:p>
    <w:p w14:paraId="728B9FC7" w14:textId="6B253917" w:rsidR="005826DB" w:rsidRDefault="00CC323E" w:rsidP="00CC323E">
      <w:pPr>
        <w:pStyle w:val="FigureCaption"/>
      </w:pPr>
      <w:bookmarkStart w:id="634" w:name="_Ref494799799"/>
      <w:bookmarkStart w:id="635" w:name="_Ref41993196"/>
      <w:bookmarkStart w:id="636" w:name="_Toc510098650"/>
      <w:bookmarkStart w:id="637" w:name="_Toc510147833"/>
      <w:bookmarkStart w:id="638" w:name="_Toc512262032"/>
      <w:bookmarkStart w:id="639" w:name="_Toc512336735"/>
      <w:bookmarkStart w:id="640" w:name="_Toc43826729"/>
      <w:r>
        <w:t xml:space="preserve">Figure </w:t>
      </w:r>
      <w:fldSimple w:instr=" SEQ Figure \* ARABIC ">
        <w:r w:rsidR="00A5593D">
          <w:rPr>
            <w:noProof/>
          </w:rPr>
          <w:t>54</w:t>
        </w:r>
      </w:fldSimple>
      <w:bookmarkEnd w:id="634"/>
      <w:bookmarkEnd w:id="635"/>
      <w:r w:rsidR="00427B87" w:rsidRPr="00C33E16">
        <w:t>. Scre</w:t>
      </w:r>
      <w:r w:rsidR="00427B87">
        <w:t>enshot of Logout Screen</w:t>
      </w:r>
      <w:bookmarkEnd w:id="636"/>
      <w:bookmarkEnd w:id="637"/>
      <w:bookmarkEnd w:id="638"/>
      <w:bookmarkEnd w:id="639"/>
      <w:bookmarkEnd w:id="640"/>
    </w:p>
    <w:p w14:paraId="45FDFCE8" w14:textId="613EC4F4" w:rsidR="00ED5575" w:rsidRDefault="00ED5575" w:rsidP="000940B2">
      <w:pPr>
        <w:pStyle w:val="Heading2"/>
      </w:pPr>
      <w:bookmarkStart w:id="641" w:name="_Toc489340417"/>
      <w:bookmarkStart w:id="642" w:name="_Toc489340418"/>
      <w:bookmarkStart w:id="643" w:name="_Toc464649039"/>
      <w:bookmarkStart w:id="644" w:name="_Toc464649192"/>
      <w:bookmarkStart w:id="645" w:name="_Toc464649075"/>
      <w:bookmarkStart w:id="646" w:name="_Toc464649228"/>
      <w:bookmarkStart w:id="647" w:name="_Toc43824980"/>
      <w:bookmarkEnd w:id="99"/>
      <w:bookmarkEnd w:id="641"/>
      <w:bookmarkEnd w:id="642"/>
      <w:bookmarkEnd w:id="643"/>
      <w:bookmarkEnd w:id="644"/>
      <w:bookmarkEnd w:id="645"/>
      <w:bookmarkEnd w:id="646"/>
      <w:r>
        <w:t>Data Logger</w:t>
      </w:r>
      <w:bookmarkEnd w:id="647"/>
    </w:p>
    <w:p w14:paraId="034340C0" w14:textId="1D8B9072" w:rsidR="000B0B57" w:rsidRDefault="0020349F" w:rsidP="000B0B57">
      <w:r>
        <w:t>The Data Logger is a web-based tool developed by the MITRE team to support ACE Direct interoperability testing</w:t>
      </w:r>
      <w:r w:rsidR="00801784">
        <w:t xml:space="preserve">. During each video call, the Data Logger </w:t>
      </w:r>
      <w:r w:rsidR="00F36007">
        <w:t>collect</w:t>
      </w:r>
      <w:r w:rsidR="00801784">
        <w:t>s data</w:t>
      </w:r>
      <w:r w:rsidR="00F36007">
        <w:t xml:space="preserve"> from different sources</w:t>
      </w:r>
      <w:r w:rsidR="00801784">
        <w:t xml:space="preserve"> and presents it to the user on a</w:t>
      </w:r>
      <w:r w:rsidR="00F36007">
        <w:t xml:space="preserve"> single web page.</w:t>
      </w:r>
      <w:r w:rsidR="00801784">
        <w:t xml:space="preserve"> Automated data collection in a consistent format </w:t>
      </w:r>
      <w:r w:rsidR="00BD50EC">
        <w:t xml:space="preserve">removes the burden of data collection from the developers, </w:t>
      </w:r>
      <w:r w:rsidR="00CC323E">
        <w:t xml:space="preserve">freeing </w:t>
      </w:r>
      <w:r w:rsidR="00BD50EC">
        <w:t>them to analyze the collected data and focus on a specific issue.</w:t>
      </w:r>
      <w:r w:rsidR="000B0B57" w:rsidRPr="000B0B57">
        <w:t xml:space="preserve"> </w:t>
      </w:r>
      <w:r w:rsidR="000B0B57">
        <w:t>Because the Data Logger runs on the Asterisk server, it can capture the Asterisk logs and all the network traffic to and from the Asterisk server.</w:t>
      </w:r>
    </w:p>
    <w:p w14:paraId="7704D96C" w14:textId="0E25BEFE" w:rsidR="00801784" w:rsidRDefault="00AA3C9D" w:rsidP="00B2443B">
      <w:r>
        <w:lastRenderedPageBreak/>
        <w:t>A</w:t>
      </w:r>
      <w:r w:rsidR="00801784">
        <w:t xml:space="preserve"> test session </w:t>
      </w:r>
      <w:r>
        <w:t>may</w:t>
      </w:r>
      <w:r w:rsidR="00801784">
        <w:t xml:space="preserve"> consist of one o</w:t>
      </w:r>
      <w:r>
        <w:t>r</w:t>
      </w:r>
      <w:r w:rsidR="00801784">
        <w:t xml:space="preserve"> more video calls</w:t>
      </w:r>
      <w:r>
        <w:t xml:space="preserve">, </w:t>
      </w:r>
      <w:r w:rsidR="00CC323E">
        <w:t xml:space="preserve">with </w:t>
      </w:r>
      <w:r>
        <w:t xml:space="preserve">the collected </w:t>
      </w:r>
      <w:r w:rsidR="00801784">
        <w:t xml:space="preserve">data </w:t>
      </w:r>
      <w:r w:rsidR="00CC323E">
        <w:t>categorized either as test session or log data as follows:</w:t>
      </w:r>
    </w:p>
    <w:p w14:paraId="4058136B" w14:textId="7425B340" w:rsidR="00801784" w:rsidRPr="009174FD" w:rsidRDefault="00801784" w:rsidP="00754587">
      <w:pPr>
        <w:pStyle w:val="BulletListMultiple"/>
        <w:keepNext/>
        <w:keepLines/>
        <w:rPr>
          <w:b/>
          <w:bCs/>
        </w:rPr>
      </w:pPr>
      <w:r w:rsidRPr="009174FD">
        <w:rPr>
          <w:b/>
          <w:bCs/>
        </w:rPr>
        <w:t>Test session data</w:t>
      </w:r>
    </w:p>
    <w:p w14:paraId="655A98AE" w14:textId="0EC6AF5D" w:rsidR="00801784" w:rsidRDefault="00801784" w:rsidP="00754587">
      <w:pPr>
        <w:pStyle w:val="BulletListMultiple"/>
        <w:keepNext/>
        <w:keepLines/>
        <w:numPr>
          <w:ilvl w:val="1"/>
          <w:numId w:val="2"/>
        </w:numPr>
      </w:pPr>
      <w:r>
        <w:t xml:space="preserve">Contains metadata about the debugging session such as </w:t>
      </w:r>
      <w:r w:rsidR="00614BA4">
        <w:t>username</w:t>
      </w:r>
      <w:r>
        <w:t>, call start and stop times, etc.</w:t>
      </w:r>
    </w:p>
    <w:p w14:paraId="7B9072DE" w14:textId="591CBC69" w:rsidR="00A01E16" w:rsidRDefault="00CC323E" w:rsidP="00754587">
      <w:pPr>
        <w:pStyle w:val="BulletListMultiple"/>
        <w:keepNext/>
        <w:keepLines/>
        <w:numPr>
          <w:ilvl w:val="1"/>
          <w:numId w:val="2"/>
        </w:numPr>
      </w:pPr>
      <w:r>
        <w:t>Are s</w:t>
      </w:r>
      <w:r w:rsidR="00A01E16">
        <w:t>tored in a MySQL database</w:t>
      </w:r>
    </w:p>
    <w:p w14:paraId="423CF7D7" w14:textId="3E74F371" w:rsidR="00A01E16" w:rsidRPr="009174FD" w:rsidRDefault="00801784" w:rsidP="00754587">
      <w:pPr>
        <w:pStyle w:val="BulletListMultiple"/>
        <w:rPr>
          <w:b/>
          <w:bCs/>
        </w:rPr>
      </w:pPr>
      <w:r w:rsidRPr="009174FD">
        <w:rPr>
          <w:b/>
          <w:bCs/>
        </w:rPr>
        <w:t xml:space="preserve">Log </w:t>
      </w:r>
      <w:r w:rsidR="00CC323E">
        <w:rPr>
          <w:b/>
          <w:bCs/>
        </w:rPr>
        <w:t>d</w:t>
      </w:r>
      <w:r w:rsidRPr="009174FD">
        <w:rPr>
          <w:b/>
          <w:bCs/>
        </w:rPr>
        <w:t>ata</w:t>
      </w:r>
    </w:p>
    <w:p w14:paraId="1C4EA952" w14:textId="722B84C4" w:rsidR="00ED5575" w:rsidRDefault="00A01E16" w:rsidP="00754587">
      <w:pPr>
        <w:pStyle w:val="BulletListMultiple"/>
        <w:numPr>
          <w:ilvl w:val="1"/>
          <w:numId w:val="2"/>
        </w:numPr>
      </w:pPr>
      <w:r>
        <w:t xml:space="preserve">Contain a snapshot of the /var/log/asterisk/debug log (with pjsip debugging enabled) covering the </w:t>
      </w:r>
      <w:r w:rsidR="00CC323E">
        <w:t>duration</w:t>
      </w:r>
      <w:r>
        <w:t xml:space="preserve"> of the video call(s)</w:t>
      </w:r>
    </w:p>
    <w:p w14:paraId="53F1BF6B" w14:textId="241DCF3E" w:rsidR="00A01E16" w:rsidRDefault="00A01E16" w:rsidP="00754587">
      <w:pPr>
        <w:pStyle w:val="BulletListMultiple"/>
        <w:numPr>
          <w:ilvl w:val="1"/>
          <w:numId w:val="2"/>
        </w:numPr>
      </w:pPr>
      <w:r>
        <w:t>Packet capture file (created with tcpdump) containing all incoming and outgoing network traffic</w:t>
      </w:r>
    </w:p>
    <w:p w14:paraId="7A0289B3" w14:textId="0A913669" w:rsidR="0020349F" w:rsidRDefault="00E654E9" w:rsidP="00754587">
      <w:pPr>
        <w:pStyle w:val="BulletListMultipleLast"/>
        <w:numPr>
          <w:ilvl w:val="1"/>
          <w:numId w:val="3"/>
        </w:numPr>
      </w:pPr>
      <w:r>
        <w:t xml:space="preserve">Asterisk and packet capture logs are stored in an AWS S3 bucket </w:t>
      </w:r>
      <w:r w:rsidR="000B0B57">
        <w:t xml:space="preserve">because of </w:t>
      </w:r>
      <w:r>
        <w:t>their size</w:t>
      </w:r>
    </w:p>
    <w:p w14:paraId="7EEA3BC4" w14:textId="608D2984" w:rsidR="00BD50EC" w:rsidRDefault="00BD50EC" w:rsidP="00B2443B">
      <w:r>
        <w:t>As the an</w:t>
      </w:r>
      <w:r w:rsidR="00E66774">
        <w:t xml:space="preserve">alysis proceeds, </w:t>
      </w:r>
      <w:r w:rsidR="000B0B57">
        <w:t xml:space="preserve">each testing session generates </w:t>
      </w:r>
      <w:r>
        <w:t>a matrix</w:t>
      </w:r>
      <w:r w:rsidR="000B0B57">
        <w:t>—</w:t>
      </w:r>
      <w:r w:rsidR="00862674">
        <w:t xml:space="preserve">an </w:t>
      </w:r>
      <w:r w:rsidR="00E66774">
        <w:t>automatically populated outcome of each testing session. The matrix</w:t>
      </w:r>
      <w:r>
        <w:t xml:space="preserve"> contains one test session pe</w:t>
      </w:r>
      <w:r w:rsidR="00E66774">
        <w:t>r cell</w:t>
      </w:r>
      <w:r w:rsidR="000B0B57">
        <w:t>;</w:t>
      </w:r>
      <w:r w:rsidR="00E66774">
        <w:t xml:space="preserve"> each cell is color coded red,</w:t>
      </w:r>
      <w:r>
        <w:t xml:space="preserve"> green</w:t>
      </w:r>
      <w:r w:rsidR="00E66774">
        <w:t>, or white</w:t>
      </w:r>
      <w:r w:rsidR="000B0B57">
        <w:t>, which indicate X, Y, and Z</w:t>
      </w:r>
      <w:r w:rsidR="00E66774">
        <w:t>.</w:t>
      </w:r>
      <w:r>
        <w:t xml:space="preserve"> </w:t>
      </w:r>
      <w:r w:rsidR="00E66774">
        <w:t>Th</w:t>
      </w:r>
      <w:r w:rsidR="000B0B57">
        <w:t xml:space="preserve">e matrices help </w:t>
      </w:r>
      <w:r>
        <w:t>develo</w:t>
      </w:r>
      <w:r w:rsidR="00E66774">
        <w:t xml:space="preserve">pers to quickly identify which </w:t>
      </w:r>
      <w:r>
        <w:t>test sessions may need further review.</w:t>
      </w:r>
    </w:p>
    <w:p w14:paraId="240358C5" w14:textId="1BE8C23B" w:rsidR="006B7CEE" w:rsidRDefault="006B7CEE" w:rsidP="006B7CEE">
      <w:pPr>
        <w:pStyle w:val="Heading3"/>
      </w:pPr>
      <w:bookmarkStart w:id="648" w:name="_Toc43824981"/>
      <w:r>
        <w:t>Login Screen</w:t>
      </w:r>
      <w:bookmarkEnd w:id="648"/>
    </w:p>
    <w:p w14:paraId="072A0664" w14:textId="728B8507" w:rsidR="00D40691" w:rsidRDefault="00606848" w:rsidP="00754587">
      <w:pPr>
        <w:spacing w:after="240"/>
      </w:pPr>
      <w:r>
        <w:t xml:space="preserve">The </w:t>
      </w:r>
      <w:r w:rsidR="00F910F9">
        <w:t>initial</w:t>
      </w:r>
      <w:r>
        <w:t xml:space="preserve"> installation of the </w:t>
      </w:r>
      <w:r w:rsidR="00CE5A0F">
        <w:t>ACE Direct Call Lo</w:t>
      </w:r>
      <w:r>
        <w:t xml:space="preserve">gger on the Asterisk server </w:t>
      </w:r>
      <w:r w:rsidR="00F910F9">
        <w:t>contain</w:t>
      </w:r>
      <w:r w:rsidR="000B0B57">
        <w:t>s</w:t>
      </w:r>
      <w:r w:rsidR="00F910F9">
        <w:t xml:space="preserve"> </w:t>
      </w:r>
      <w:r w:rsidR="000B0B57">
        <w:t>no</w:t>
      </w:r>
      <w:r w:rsidR="00F910F9">
        <w:t xml:space="preserve"> user account information</w:t>
      </w:r>
      <w:r w:rsidR="000B0B57">
        <w:t xml:space="preserve">. The </w:t>
      </w:r>
      <w:r w:rsidR="00CE5A0F">
        <w:t>ACE Direct Call</w:t>
      </w:r>
      <w:r w:rsidR="000B0B57">
        <w:t xml:space="preserve"> Logger will prompt</w:t>
      </w:r>
      <w:r w:rsidR="00D94FA1">
        <w:t xml:space="preserve"> the user to create an initial administrative account</w:t>
      </w:r>
      <w:r w:rsidR="00F910F9">
        <w:t>.</w:t>
      </w:r>
      <w:r w:rsidR="0097000E">
        <w:t xml:space="preserve"> To access the </w:t>
      </w:r>
      <w:r w:rsidR="00CE5A0F">
        <w:t>ACE Direct Call Logger</w:t>
      </w:r>
      <w:r w:rsidR="0097000E">
        <w:t xml:space="preserve">, go to </w:t>
      </w:r>
      <w:r w:rsidR="0097000E" w:rsidRPr="00E720DF">
        <w:t>http://&lt;Asterisk</w:t>
      </w:r>
      <w:r w:rsidR="0097000E">
        <w:t xml:space="preserve"> FQDN&gt;:</w:t>
      </w:r>
      <w:r w:rsidR="00D94FA1">
        <w:t>&lt;Port number&gt;</w:t>
      </w:r>
      <w:r w:rsidR="0097000E">
        <w:t>/.</w:t>
      </w:r>
      <w:r w:rsidR="00D94FA1">
        <w:t xml:space="preserve"> shows the screen that appears </w:t>
      </w:r>
      <w:r w:rsidR="000B0B57">
        <w:t xml:space="preserve">for the initial use of the </w:t>
      </w:r>
      <w:r w:rsidR="00CE5A0F">
        <w:t xml:space="preserve">ACE Direct Call Logger </w:t>
      </w:r>
      <w:r w:rsidR="000B0B57">
        <w:t>application.</w:t>
      </w:r>
    </w:p>
    <w:p w14:paraId="669D2A83" w14:textId="7F65E672" w:rsidR="00D40691" w:rsidRDefault="003C7B0F" w:rsidP="00754587">
      <w:pPr>
        <w:pStyle w:val="Figure"/>
      </w:pPr>
      <w:r>
        <w:rPr>
          <w:noProof/>
        </w:rPr>
        <w:drawing>
          <wp:inline distT="0" distB="0" distL="0" distR="0" wp14:anchorId="41F6DEAA" wp14:editId="054DAB4E">
            <wp:extent cx="1929384" cy="2798064"/>
            <wp:effectExtent l="0" t="0" r="0" b="2540"/>
            <wp:docPr id="1658929032" name="Picture 1274857483" descr="Figure 57 presents a screenshot of the First-Time Login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483"/>
                    <pic:cNvPicPr/>
                  </pic:nvPicPr>
                  <pic:blipFill>
                    <a:blip r:embed="rId83">
                      <a:extLst>
                        <a:ext uri="{28A0092B-C50C-407E-A947-70E740481C1C}">
                          <a14:useLocalDpi xmlns:a14="http://schemas.microsoft.com/office/drawing/2010/main" val="0"/>
                        </a:ext>
                      </a:extLst>
                    </a:blip>
                    <a:stretch>
                      <a:fillRect/>
                    </a:stretch>
                  </pic:blipFill>
                  <pic:spPr>
                    <a:xfrm>
                      <a:off x="0" y="0"/>
                      <a:ext cx="1929384" cy="2798064"/>
                    </a:xfrm>
                    <a:prstGeom prst="rect">
                      <a:avLst/>
                    </a:prstGeom>
                  </pic:spPr>
                </pic:pic>
              </a:graphicData>
            </a:graphic>
          </wp:inline>
        </w:drawing>
      </w:r>
    </w:p>
    <w:p w14:paraId="15D65FDE" w14:textId="0008E5B9" w:rsidR="00862674" w:rsidRPr="00862674" w:rsidRDefault="000B0B57" w:rsidP="000B0B57">
      <w:pPr>
        <w:pStyle w:val="FigureCaption"/>
      </w:pPr>
      <w:bookmarkStart w:id="649" w:name="_Ref14085108"/>
      <w:bookmarkStart w:id="650" w:name="_Toc43826730"/>
      <w:r>
        <w:t xml:space="preserve">Figure </w:t>
      </w:r>
      <w:bookmarkEnd w:id="649"/>
      <w:r w:rsidR="004923BD">
        <w:fldChar w:fldCharType="begin"/>
      </w:r>
      <w:r w:rsidR="004923BD">
        <w:instrText xml:space="preserve"> SEQ Figure \* ARABIC </w:instrText>
      </w:r>
      <w:r w:rsidR="004923BD">
        <w:fldChar w:fldCharType="separate"/>
      </w:r>
      <w:r w:rsidR="00A5593D">
        <w:rPr>
          <w:noProof/>
        </w:rPr>
        <w:t>55</w:t>
      </w:r>
      <w:r w:rsidR="004923BD">
        <w:rPr>
          <w:noProof/>
        </w:rPr>
        <w:fldChar w:fldCharType="end"/>
      </w:r>
      <w:r w:rsidR="00862674">
        <w:t>. Screenshot of First</w:t>
      </w:r>
      <w:r>
        <w:t>-</w:t>
      </w:r>
      <w:r w:rsidR="00862674">
        <w:t>Time Login Screen</w:t>
      </w:r>
      <w:bookmarkEnd w:id="650"/>
    </w:p>
    <w:p w14:paraId="26F4FB59" w14:textId="2B89F099" w:rsidR="00F910F9" w:rsidRDefault="00613B5C" w:rsidP="00F910F9">
      <w:r>
        <w:lastRenderedPageBreak/>
        <w:t xml:space="preserve">The </w:t>
      </w:r>
      <w:r w:rsidR="008740EB">
        <w:t>first-time</w:t>
      </w:r>
      <w:r>
        <w:t xml:space="preserve"> login screen consists of the following elements:</w:t>
      </w:r>
    </w:p>
    <w:p w14:paraId="298C3D24" w14:textId="22742CD3" w:rsidR="00613B5C" w:rsidRDefault="00613B5C" w:rsidP="00754587">
      <w:pPr>
        <w:pStyle w:val="NumberedList"/>
        <w:numPr>
          <w:ilvl w:val="0"/>
          <w:numId w:val="68"/>
        </w:numPr>
      </w:pPr>
      <w:r w:rsidRPr="3F606D0F">
        <w:rPr>
          <w:b/>
          <w:bCs/>
        </w:rPr>
        <w:t>Username</w:t>
      </w:r>
      <w:r>
        <w:t xml:space="preserve"> </w:t>
      </w:r>
      <w:r w:rsidRPr="3F606D0F">
        <w:rPr>
          <w:b/>
          <w:bCs/>
        </w:rPr>
        <w:t>–</w:t>
      </w:r>
      <w:r>
        <w:t xml:space="preserve"> User provides a username for administrative access.</w:t>
      </w:r>
    </w:p>
    <w:p w14:paraId="7CD78947" w14:textId="5DE853E5" w:rsidR="00613B5C" w:rsidRDefault="00613B5C" w:rsidP="00754587">
      <w:pPr>
        <w:pStyle w:val="NumberedList"/>
      </w:pPr>
      <w:r w:rsidRPr="3F606D0F">
        <w:rPr>
          <w:b/>
          <w:bCs/>
        </w:rPr>
        <w:t>Password</w:t>
      </w:r>
      <w:r>
        <w:t xml:space="preserve"> </w:t>
      </w:r>
      <w:r w:rsidRPr="3F606D0F">
        <w:rPr>
          <w:b/>
          <w:bCs/>
        </w:rPr>
        <w:t>–</w:t>
      </w:r>
      <w:r>
        <w:t xml:space="preserve"> User provides a password that meets criteria for length and complexity.</w:t>
      </w:r>
    </w:p>
    <w:p w14:paraId="4907145F" w14:textId="71B75FD2" w:rsidR="00613B5C" w:rsidRDefault="00613B5C" w:rsidP="00754587">
      <w:pPr>
        <w:pStyle w:val="NumberedList"/>
      </w:pPr>
      <w:r w:rsidRPr="3F606D0F">
        <w:rPr>
          <w:b/>
          <w:bCs/>
        </w:rPr>
        <w:t>First Name</w:t>
      </w:r>
      <w:r>
        <w:t xml:space="preserve"> </w:t>
      </w:r>
      <w:r w:rsidRPr="3F606D0F">
        <w:rPr>
          <w:b/>
          <w:bCs/>
        </w:rPr>
        <w:t>–</w:t>
      </w:r>
      <w:r>
        <w:t xml:space="preserve"> First name of the user </w:t>
      </w:r>
      <w:r w:rsidR="00862674">
        <w:t xml:space="preserve">is </w:t>
      </w:r>
      <w:r>
        <w:t>associated with the administrative account.</w:t>
      </w:r>
    </w:p>
    <w:p w14:paraId="405A3FCA" w14:textId="32F6725F" w:rsidR="00613B5C" w:rsidRDefault="00613B5C" w:rsidP="00754587">
      <w:pPr>
        <w:pStyle w:val="NumberedList"/>
      </w:pPr>
      <w:r w:rsidRPr="3F606D0F">
        <w:rPr>
          <w:b/>
          <w:bCs/>
        </w:rPr>
        <w:t>Last Name</w:t>
      </w:r>
      <w:r>
        <w:t xml:space="preserve"> </w:t>
      </w:r>
      <w:r w:rsidRPr="3F606D0F">
        <w:rPr>
          <w:b/>
          <w:bCs/>
        </w:rPr>
        <w:t>–</w:t>
      </w:r>
      <w:r>
        <w:t xml:space="preserve"> Last name of the user </w:t>
      </w:r>
      <w:r w:rsidR="00862674">
        <w:t xml:space="preserve">is </w:t>
      </w:r>
      <w:r>
        <w:t>associated with the administrative account.</w:t>
      </w:r>
    </w:p>
    <w:p w14:paraId="2B3DB37E" w14:textId="2DE9EC04" w:rsidR="00613B5C" w:rsidRDefault="00613B5C" w:rsidP="00754587">
      <w:pPr>
        <w:pStyle w:val="NumberedListLast"/>
      </w:pPr>
      <w:r w:rsidRPr="3F606D0F">
        <w:rPr>
          <w:b/>
          <w:bCs/>
        </w:rPr>
        <w:t>Create Admin Account</w:t>
      </w:r>
      <w:r>
        <w:t xml:space="preserve"> </w:t>
      </w:r>
      <w:r w:rsidR="006411B2" w:rsidRPr="3F606D0F">
        <w:rPr>
          <w:b/>
          <w:bCs/>
        </w:rPr>
        <w:t>–</w:t>
      </w:r>
      <w:r>
        <w:t xml:space="preserve"> </w:t>
      </w:r>
      <w:r w:rsidR="006411B2">
        <w:t>Creates an administrative user and stores the account information in the MySQL database.</w:t>
      </w:r>
    </w:p>
    <w:p w14:paraId="42097184" w14:textId="40DB7ABE" w:rsidR="003811E6" w:rsidRDefault="008D09A6" w:rsidP="00F910F9">
      <w:r>
        <w:t xml:space="preserve">The </w:t>
      </w:r>
      <w:r w:rsidR="008740EB">
        <w:t>first-</w:t>
      </w:r>
      <w:r>
        <w:t>time login screen will only appear once. Once the admin</w:t>
      </w:r>
      <w:r w:rsidR="00862674">
        <w:t>istrative</w:t>
      </w:r>
      <w:r>
        <w:t xml:space="preserve"> account is created, the user will be prompted with </w:t>
      </w:r>
      <w:r w:rsidR="000B0B57">
        <w:t xml:space="preserve">the </w:t>
      </w:r>
      <w:r>
        <w:t>standard login screen shown in</w:t>
      </w:r>
      <w:r w:rsidR="00574491">
        <w:t xml:space="preserve"> </w:t>
      </w:r>
      <w:r w:rsidR="004923BD">
        <w:fldChar w:fldCharType="begin"/>
      </w:r>
      <w:r w:rsidR="004923BD">
        <w:instrText xml:space="preserve"> REF _Ref41994370 \h </w:instrText>
      </w:r>
      <w:r w:rsidR="004923BD">
        <w:fldChar w:fldCharType="separate"/>
      </w:r>
      <w:r w:rsidR="004923BD">
        <w:t xml:space="preserve">Figure </w:t>
      </w:r>
      <w:r w:rsidR="004923BD">
        <w:rPr>
          <w:noProof/>
        </w:rPr>
        <w:t>56</w:t>
      </w:r>
      <w:r w:rsidR="004923BD">
        <w:fldChar w:fldCharType="end"/>
      </w:r>
      <w:r>
        <w:t>. The standard login screen consists of the following elements:</w:t>
      </w:r>
    </w:p>
    <w:p w14:paraId="2BA7B8C1" w14:textId="4E55854A" w:rsidR="008D09A6" w:rsidRDefault="008D09A6" w:rsidP="00754587">
      <w:pPr>
        <w:pStyle w:val="NumberedList"/>
        <w:numPr>
          <w:ilvl w:val="0"/>
          <w:numId w:val="69"/>
        </w:numPr>
      </w:pPr>
      <w:r w:rsidRPr="3F606D0F">
        <w:rPr>
          <w:b/>
          <w:bCs/>
        </w:rPr>
        <w:t>Username</w:t>
      </w:r>
      <w:r w:rsidRPr="009174FD">
        <w:t xml:space="preserve"> –</w:t>
      </w:r>
      <w:r>
        <w:t xml:space="preserve"> User provides a username (administrative or standard user).</w:t>
      </w:r>
    </w:p>
    <w:p w14:paraId="6325179A" w14:textId="17BF65FA" w:rsidR="008D09A6" w:rsidRDefault="008D09A6" w:rsidP="00754587">
      <w:pPr>
        <w:pStyle w:val="NumberedListLast"/>
      </w:pPr>
      <w:r w:rsidRPr="3F606D0F">
        <w:rPr>
          <w:b/>
          <w:bCs/>
        </w:rPr>
        <w:t>Password</w:t>
      </w:r>
      <w:r w:rsidRPr="009174FD">
        <w:t xml:space="preserve"> –</w:t>
      </w:r>
      <w:r>
        <w:t xml:space="preserve"> User provides the corresponding account password.</w:t>
      </w:r>
    </w:p>
    <w:p w14:paraId="7C3078E1" w14:textId="3FE37951" w:rsidR="00F910F9" w:rsidRDefault="003C1297" w:rsidP="00754587">
      <w:pPr>
        <w:pStyle w:val="Figure"/>
      </w:pPr>
      <w:r>
        <w:rPr>
          <w:noProof/>
        </w:rPr>
        <w:drawing>
          <wp:inline distT="0" distB="0" distL="0" distR="0" wp14:anchorId="03C6E99D" wp14:editId="6432D130">
            <wp:extent cx="1874520" cy="3419856"/>
            <wp:effectExtent l="19050" t="19050" r="11430" b="28575"/>
            <wp:docPr id="1159676111" name="Picture 1274857484" descr="Figure 48 presents a screenshot of the standard login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484"/>
                    <pic:cNvPicPr/>
                  </pic:nvPicPr>
                  <pic:blipFill>
                    <a:blip r:embed="rId84">
                      <a:extLst>
                        <a:ext uri="{28A0092B-C50C-407E-A947-70E740481C1C}">
                          <a14:useLocalDpi xmlns:a14="http://schemas.microsoft.com/office/drawing/2010/main" val="0"/>
                        </a:ext>
                      </a:extLst>
                    </a:blip>
                    <a:stretch>
                      <a:fillRect/>
                    </a:stretch>
                  </pic:blipFill>
                  <pic:spPr>
                    <a:xfrm>
                      <a:off x="0" y="0"/>
                      <a:ext cx="1874520" cy="3419856"/>
                    </a:xfrm>
                    <a:prstGeom prst="rect">
                      <a:avLst/>
                    </a:prstGeom>
                    <a:ln w="12700">
                      <a:solidFill>
                        <a:schemeClr val="tx1"/>
                      </a:solidFill>
                    </a:ln>
                  </pic:spPr>
                </pic:pic>
              </a:graphicData>
            </a:graphic>
          </wp:inline>
        </w:drawing>
      </w:r>
    </w:p>
    <w:p w14:paraId="6602E39B" w14:textId="718370B3" w:rsidR="000940B2" w:rsidRPr="000940B2" w:rsidRDefault="000B0B57" w:rsidP="000B0B57">
      <w:pPr>
        <w:pStyle w:val="FigureCaption"/>
      </w:pPr>
      <w:bookmarkStart w:id="651" w:name="_Ref14085151"/>
      <w:bookmarkStart w:id="652" w:name="_Ref41994370"/>
      <w:bookmarkStart w:id="653" w:name="_Toc43826731"/>
      <w:r>
        <w:t xml:space="preserve">Figure </w:t>
      </w:r>
      <w:bookmarkEnd w:id="651"/>
      <w:bookmarkEnd w:id="652"/>
      <w:r w:rsidR="004923BD">
        <w:fldChar w:fldCharType="begin"/>
      </w:r>
      <w:r w:rsidR="004923BD">
        <w:instrText xml:space="preserve"> SEQ Figure \* ARABIC </w:instrText>
      </w:r>
      <w:r w:rsidR="004923BD">
        <w:fldChar w:fldCharType="separate"/>
      </w:r>
      <w:r w:rsidR="00A5593D">
        <w:rPr>
          <w:noProof/>
        </w:rPr>
        <w:t>56</w:t>
      </w:r>
      <w:r w:rsidR="004923BD">
        <w:rPr>
          <w:noProof/>
        </w:rPr>
        <w:fldChar w:fldCharType="end"/>
      </w:r>
      <w:r w:rsidR="000940B2" w:rsidRPr="00C33E16">
        <w:t>. Screenshot</w:t>
      </w:r>
      <w:r w:rsidR="000940B2">
        <w:t xml:space="preserve"> of Standard Login Screen</w:t>
      </w:r>
      <w:bookmarkEnd w:id="653"/>
    </w:p>
    <w:p w14:paraId="3F0120C2" w14:textId="36A7D5B0" w:rsidR="002F34C4" w:rsidRDefault="008D09A6" w:rsidP="002F34C4">
      <w:pPr>
        <w:pStyle w:val="Heading3"/>
      </w:pPr>
      <w:bookmarkStart w:id="654" w:name="_Toc43824982"/>
      <w:r>
        <w:t>Session</w:t>
      </w:r>
      <w:r w:rsidR="002F34C4">
        <w:t xml:space="preserve"> </w:t>
      </w:r>
      <w:r>
        <w:t>Manager</w:t>
      </w:r>
      <w:bookmarkEnd w:id="654"/>
    </w:p>
    <w:p w14:paraId="5A991619" w14:textId="7B8855CD" w:rsidR="002F34C4" w:rsidRDefault="002E44EE" w:rsidP="00754587">
      <w:pPr>
        <w:spacing w:after="240"/>
      </w:pPr>
      <w:r>
        <w:t xml:space="preserve">The </w:t>
      </w:r>
      <w:r w:rsidR="00574491">
        <w:t>next</w:t>
      </w:r>
      <w:r>
        <w:t xml:space="preserve"> screen th</w:t>
      </w:r>
      <w:r w:rsidR="003D3143">
        <w:t xml:space="preserve">at appears </w:t>
      </w:r>
      <w:r>
        <w:t xml:space="preserve">after </w:t>
      </w:r>
      <w:r w:rsidR="003D3143">
        <w:t xml:space="preserve">user </w:t>
      </w:r>
      <w:r>
        <w:t>login i</w:t>
      </w:r>
      <w:r w:rsidR="00107764">
        <w:t>s</w:t>
      </w:r>
      <w:r>
        <w:t xml:space="preserve"> the Session Manager screen. The Session Manager is the main entry point for the Data Logger. </w:t>
      </w:r>
      <w:r w:rsidR="004923BD">
        <w:fldChar w:fldCharType="begin"/>
      </w:r>
      <w:r w:rsidR="004923BD">
        <w:instrText xml:space="preserve"> REF _Ref14085273 \h </w:instrText>
      </w:r>
      <w:r w:rsidR="004923BD">
        <w:fldChar w:fldCharType="separate"/>
      </w:r>
      <w:r w:rsidR="004923BD" w:rsidRPr="00C33E16">
        <w:t xml:space="preserve">Figure </w:t>
      </w:r>
      <w:r w:rsidR="004923BD">
        <w:rPr>
          <w:noProof/>
        </w:rPr>
        <w:t>57</w:t>
      </w:r>
      <w:r w:rsidR="004923BD">
        <w:fldChar w:fldCharType="end"/>
      </w:r>
      <w:r w:rsidR="004923BD">
        <w:t xml:space="preserve"> </w:t>
      </w:r>
      <w:r w:rsidR="00862674">
        <w:t>presents a</w:t>
      </w:r>
      <w:r>
        <w:t xml:space="preserve"> scr</w:t>
      </w:r>
      <w:r w:rsidR="006D411B">
        <w:t>eenshot of the Session Manager.</w:t>
      </w:r>
    </w:p>
    <w:p w14:paraId="4D4FDDB0" w14:textId="254E05C6" w:rsidR="002E44EE" w:rsidRDefault="002E5C0B" w:rsidP="00754587">
      <w:pPr>
        <w:pStyle w:val="Figure"/>
      </w:pPr>
      <w:r>
        <w:rPr>
          <w:noProof/>
        </w:rPr>
        <w:lastRenderedPageBreak/>
        <w:drawing>
          <wp:inline distT="0" distB="0" distL="0" distR="0" wp14:anchorId="2E050540" wp14:editId="034A08CE">
            <wp:extent cx="5486400" cy="2157984"/>
            <wp:effectExtent l="19050" t="19050" r="19050" b="13970"/>
            <wp:docPr id="238052550" name="Picture 1274857482" descr="Figure 59 presents a screenshot of the Session Manager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482"/>
                    <pic:cNvPicPr/>
                  </pic:nvPicPr>
                  <pic:blipFill>
                    <a:blip r:embed="rId85">
                      <a:extLst>
                        <a:ext uri="{28A0092B-C50C-407E-A947-70E740481C1C}">
                          <a14:useLocalDpi xmlns:a14="http://schemas.microsoft.com/office/drawing/2010/main" val="0"/>
                        </a:ext>
                      </a:extLst>
                    </a:blip>
                    <a:stretch>
                      <a:fillRect/>
                    </a:stretch>
                  </pic:blipFill>
                  <pic:spPr>
                    <a:xfrm>
                      <a:off x="0" y="0"/>
                      <a:ext cx="5486400" cy="2157984"/>
                    </a:xfrm>
                    <a:prstGeom prst="rect">
                      <a:avLst/>
                    </a:prstGeom>
                    <a:ln w="12700">
                      <a:solidFill>
                        <a:schemeClr val="tx1"/>
                      </a:solidFill>
                    </a:ln>
                  </pic:spPr>
                </pic:pic>
              </a:graphicData>
            </a:graphic>
          </wp:inline>
        </w:drawing>
      </w:r>
    </w:p>
    <w:p w14:paraId="4C8D4CBA" w14:textId="58179E9A" w:rsidR="000940B2" w:rsidRPr="000940B2" w:rsidRDefault="00A5593D" w:rsidP="00A5593D">
      <w:pPr>
        <w:pStyle w:val="Caption"/>
      </w:pPr>
      <w:bookmarkStart w:id="655" w:name="_Ref14085273"/>
      <w:bookmarkStart w:id="656" w:name="_Toc43826732"/>
      <w:r>
        <w:t xml:space="preserve">Figure </w:t>
      </w:r>
      <w:fldSimple w:instr=" SEQ Figure \* ARABIC ">
        <w:r>
          <w:rPr>
            <w:noProof/>
          </w:rPr>
          <w:t>57</w:t>
        </w:r>
      </w:fldSimple>
      <w:bookmarkEnd w:id="655"/>
      <w:r w:rsidR="000940B2" w:rsidRPr="00C33E16">
        <w:t>.</w:t>
      </w:r>
      <w:r w:rsidR="000940B2">
        <w:t xml:space="preserve"> Screenshot</w:t>
      </w:r>
      <w:r w:rsidR="00862674">
        <w:t xml:space="preserve"> of Session Manager</w:t>
      </w:r>
      <w:bookmarkEnd w:id="656"/>
    </w:p>
    <w:p w14:paraId="70515BA9" w14:textId="77777777" w:rsidR="00B17B48" w:rsidRDefault="00B17B48" w:rsidP="009174FD">
      <w:pPr>
        <w:keepNext/>
        <w:keepLines/>
      </w:pPr>
      <w:r>
        <w:t>The navigation panel on the left side of the screen provides the following options:</w:t>
      </w:r>
    </w:p>
    <w:p w14:paraId="7C36636B" w14:textId="41E80143" w:rsidR="00B17B48" w:rsidRDefault="00B17B48" w:rsidP="009174FD">
      <w:pPr>
        <w:pStyle w:val="NumberedList"/>
        <w:keepNext/>
        <w:keepLines/>
        <w:numPr>
          <w:ilvl w:val="0"/>
          <w:numId w:val="70"/>
        </w:numPr>
      </w:pPr>
      <w:r w:rsidRPr="3F606D0F">
        <w:rPr>
          <w:b/>
          <w:bCs/>
        </w:rPr>
        <w:t>CDR</w:t>
      </w:r>
      <w:r>
        <w:t xml:space="preserve"> </w:t>
      </w:r>
      <w:r w:rsidRPr="009174FD">
        <w:t>–</w:t>
      </w:r>
      <w:r>
        <w:t xml:space="preserve"> Displays the Call Detail Records logged by Asterisk to the MySQL database.</w:t>
      </w:r>
    </w:p>
    <w:p w14:paraId="4D90F7FB" w14:textId="77777777" w:rsidR="00B17B48" w:rsidRDefault="00B17B48" w:rsidP="009174FD">
      <w:pPr>
        <w:pStyle w:val="NumberedList"/>
        <w:keepNext/>
        <w:keepLines/>
      </w:pPr>
      <w:r w:rsidRPr="3F606D0F">
        <w:rPr>
          <w:b/>
          <w:bCs/>
        </w:rPr>
        <w:t>Session Data</w:t>
      </w:r>
      <w:r>
        <w:t xml:space="preserve"> </w:t>
      </w:r>
      <w:r w:rsidRPr="009174FD">
        <w:t>–</w:t>
      </w:r>
      <w:r>
        <w:t xml:space="preserve"> Displays information about a specific test session.</w:t>
      </w:r>
    </w:p>
    <w:p w14:paraId="4D86389E" w14:textId="40C58121" w:rsidR="00B17B48" w:rsidRDefault="00B17B48" w:rsidP="009174FD">
      <w:pPr>
        <w:pStyle w:val="NumberedList"/>
        <w:keepNext/>
        <w:keepLines/>
      </w:pPr>
      <w:r w:rsidRPr="3F606D0F">
        <w:rPr>
          <w:b/>
          <w:bCs/>
        </w:rPr>
        <w:t>Session Manager</w:t>
      </w:r>
      <w:r>
        <w:t xml:space="preserve"> </w:t>
      </w:r>
      <w:r w:rsidRPr="009174FD">
        <w:t>–</w:t>
      </w:r>
      <w:r>
        <w:t xml:space="preserve"> Allows the user to create, start</w:t>
      </w:r>
      <w:r w:rsidR="00862674">
        <w:t>,</w:t>
      </w:r>
      <w:r>
        <w:t xml:space="preserve"> and stop test sessions.</w:t>
      </w:r>
    </w:p>
    <w:p w14:paraId="3136D679" w14:textId="1E7B9AE3" w:rsidR="00B17B48" w:rsidRDefault="00B17B48" w:rsidP="00754587">
      <w:pPr>
        <w:pStyle w:val="NumberedList"/>
      </w:pPr>
      <w:r w:rsidRPr="3F606D0F">
        <w:rPr>
          <w:b/>
          <w:bCs/>
        </w:rPr>
        <w:t>Device Manager</w:t>
      </w:r>
      <w:r>
        <w:t xml:space="preserve"> </w:t>
      </w:r>
      <w:r w:rsidRPr="009174FD">
        <w:t>–</w:t>
      </w:r>
      <w:r>
        <w:t xml:space="preserve"> Allows the add to device database </w:t>
      </w:r>
      <w:r w:rsidR="00862674">
        <w:t xml:space="preserve">to identify </w:t>
      </w:r>
      <w:r>
        <w:t>the equipment used in each test session.</w:t>
      </w:r>
    </w:p>
    <w:p w14:paraId="47C6DA2F" w14:textId="015345BE" w:rsidR="00B17B48" w:rsidRDefault="00B17B48" w:rsidP="00754587">
      <w:pPr>
        <w:pStyle w:val="NumberedList"/>
      </w:pPr>
      <w:r w:rsidRPr="3F606D0F">
        <w:rPr>
          <w:b/>
          <w:bCs/>
        </w:rPr>
        <w:t>Matrix</w:t>
      </w:r>
      <w:r>
        <w:t xml:space="preserve"> </w:t>
      </w:r>
      <w:r w:rsidRPr="009174FD">
        <w:t>–</w:t>
      </w:r>
      <w:r>
        <w:t xml:space="preserve"> Presents a high-level view of test results that can easily reviewed. Each cell in the matrix can be assigned a col</w:t>
      </w:r>
      <w:r w:rsidR="002C6EC8">
        <w:t>or (green</w:t>
      </w:r>
      <w:r>
        <w:t>, red</w:t>
      </w:r>
      <w:r w:rsidR="002C6EC8">
        <w:t>, white</w:t>
      </w:r>
      <w:r>
        <w:t xml:space="preserve">) </w:t>
      </w:r>
      <w:r w:rsidR="00862674">
        <w:t xml:space="preserve">to </w:t>
      </w:r>
      <w:r>
        <w:t>allow the developers to quickly identify tests that need additional review.</w:t>
      </w:r>
    </w:p>
    <w:p w14:paraId="17767C58" w14:textId="361B7EB0" w:rsidR="00B17B48" w:rsidRDefault="00B17B48" w:rsidP="00754587">
      <w:pPr>
        <w:pStyle w:val="NumberedListLast"/>
      </w:pPr>
      <w:r w:rsidRPr="3F606D0F">
        <w:rPr>
          <w:b/>
          <w:bCs/>
        </w:rPr>
        <w:t>Administrator</w:t>
      </w:r>
      <w:r>
        <w:t xml:space="preserve"> </w:t>
      </w:r>
      <w:r w:rsidRPr="009174FD">
        <w:t>–</w:t>
      </w:r>
      <w:r>
        <w:t xml:space="preserve"> </w:t>
      </w:r>
      <w:r w:rsidR="00574491">
        <w:t>Allows the Administrator to m</w:t>
      </w:r>
      <w:r>
        <w:t>anage user accounts.</w:t>
      </w:r>
    </w:p>
    <w:p w14:paraId="43846A7F" w14:textId="5A62600F" w:rsidR="00113F3A" w:rsidRDefault="00723812" w:rsidP="00754587">
      <w:pPr>
        <w:spacing w:after="240"/>
      </w:pPr>
      <w:r>
        <w:t xml:space="preserve">To create a new logging session, select the “Create New Session” button </w:t>
      </w:r>
      <w:r w:rsidR="00BA46D4">
        <w:t xml:space="preserve">on the </w:t>
      </w:r>
      <w:r w:rsidR="00862674">
        <w:t>S</w:t>
      </w:r>
      <w:r w:rsidR="00BA46D4">
        <w:t xml:space="preserve">ession </w:t>
      </w:r>
      <w:r w:rsidR="00862674">
        <w:t>M</w:t>
      </w:r>
      <w:r w:rsidR="00BA46D4">
        <w:t>anager page</w:t>
      </w:r>
      <w:r w:rsidR="00862674">
        <w:t xml:space="preserve"> as shown in</w:t>
      </w:r>
      <w:r w:rsidR="00574491">
        <w:rPr>
          <w:noProof/>
        </w:rPr>
        <w:t xml:space="preserve"> </w:t>
      </w:r>
      <w:r w:rsidR="004923BD">
        <w:rPr>
          <w:noProof/>
        </w:rPr>
        <w:fldChar w:fldCharType="begin"/>
      </w:r>
      <w:r w:rsidR="004923BD">
        <w:rPr>
          <w:noProof/>
        </w:rPr>
        <w:instrText xml:space="preserve"> REF _Ref41994658 \h </w:instrText>
      </w:r>
      <w:r w:rsidR="004923BD">
        <w:rPr>
          <w:noProof/>
        </w:rPr>
      </w:r>
      <w:r w:rsidR="004923BD">
        <w:rPr>
          <w:noProof/>
        </w:rPr>
        <w:fldChar w:fldCharType="separate"/>
      </w:r>
      <w:r w:rsidR="004923BD">
        <w:t xml:space="preserve">Figure </w:t>
      </w:r>
      <w:r w:rsidR="004923BD">
        <w:rPr>
          <w:noProof/>
        </w:rPr>
        <w:t>58</w:t>
      </w:r>
      <w:r w:rsidR="004923BD">
        <w:rPr>
          <w:noProof/>
        </w:rPr>
        <w:fldChar w:fldCharType="end"/>
      </w:r>
      <w:r w:rsidR="00BA46D4">
        <w:t xml:space="preserve">. </w:t>
      </w:r>
      <w:r w:rsidR="00113F3A">
        <w:t>Note</w:t>
      </w:r>
      <w:r w:rsidR="00862674">
        <w:t xml:space="preserve"> that</w:t>
      </w:r>
      <w:r w:rsidR="00113F3A">
        <w:t xml:space="preserve"> all gray</w:t>
      </w:r>
      <w:r w:rsidR="00862674">
        <w:t>-shaded</w:t>
      </w:r>
      <w:r w:rsidR="00113F3A">
        <w:t xml:space="preserve"> input fields are either populated by the system (e.g.</w:t>
      </w:r>
      <w:r w:rsidR="00862674">
        <w:t>,</w:t>
      </w:r>
      <w:r w:rsidR="00113F3A">
        <w:t xml:space="preserve"> test start and end time) or dropdown menus.</w:t>
      </w:r>
    </w:p>
    <w:p w14:paraId="4A7C43D7" w14:textId="36A023DA" w:rsidR="00BA46D4" w:rsidRDefault="002E5C0B" w:rsidP="00B36CD9">
      <w:pPr>
        <w:pStyle w:val="FigureCaption"/>
      </w:pPr>
      <w:r>
        <w:rPr>
          <w:noProof/>
        </w:rPr>
        <w:lastRenderedPageBreak/>
        <w:drawing>
          <wp:inline distT="0" distB="0" distL="0" distR="0" wp14:anchorId="19D6C40E" wp14:editId="3E1E40C4">
            <wp:extent cx="2889504" cy="3721608"/>
            <wp:effectExtent l="0" t="0" r="6350" b="0"/>
            <wp:docPr id="1241269988" name="Picture 1274857481" descr="Figure 60 presents a screenshot of the Session Details pag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481"/>
                    <pic:cNvPicPr/>
                  </pic:nvPicPr>
                  <pic:blipFill>
                    <a:blip r:embed="rId86">
                      <a:extLst>
                        <a:ext uri="{28A0092B-C50C-407E-A947-70E740481C1C}">
                          <a14:useLocalDpi xmlns:a14="http://schemas.microsoft.com/office/drawing/2010/main" val="0"/>
                        </a:ext>
                      </a:extLst>
                    </a:blip>
                    <a:stretch>
                      <a:fillRect/>
                    </a:stretch>
                  </pic:blipFill>
                  <pic:spPr>
                    <a:xfrm>
                      <a:off x="0" y="0"/>
                      <a:ext cx="2889504" cy="3721608"/>
                    </a:xfrm>
                    <a:prstGeom prst="rect">
                      <a:avLst/>
                    </a:prstGeom>
                  </pic:spPr>
                </pic:pic>
              </a:graphicData>
            </a:graphic>
          </wp:inline>
        </w:drawing>
      </w:r>
    </w:p>
    <w:p w14:paraId="28F56A48" w14:textId="10FD8476" w:rsidR="000940B2" w:rsidRPr="009D2C6A" w:rsidRDefault="00A5593D" w:rsidP="00A5593D">
      <w:pPr>
        <w:pStyle w:val="Caption"/>
      </w:pPr>
      <w:bookmarkStart w:id="657" w:name="_Ref14085318"/>
      <w:bookmarkStart w:id="658" w:name="_Ref41994658"/>
      <w:bookmarkStart w:id="659" w:name="_Toc43826733"/>
      <w:r>
        <w:t xml:space="preserve">Figure </w:t>
      </w:r>
      <w:fldSimple w:instr=" SEQ Figure \* ARABIC ">
        <w:r>
          <w:rPr>
            <w:noProof/>
          </w:rPr>
          <w:t>58</w:t>
        </w:r>
      </w:fldSimple>
      <w:bookmarkEnd w:id="657"/>
      <w:bookmarkEnd w:id="658"/>
      <w:r w:rsidR="000940B2" w:rsidRPr="009D2C6A">
        <w:t>. Screenshot of Session Details Page</w:t>
      </w:r>
      <w:bookmarkEnd w:id="659"/>
    </w:p>
    <w:p w14:paraId="0D3A1C8A" w14:textId="3AD6CA12" w:rsidR="00295AAC" w:rsidRDefault="00295AAC" w:rsidP="00295AAC">
      <w:r>
        <w:t xml:space="preserve">The following data </w:t>
      </w:r>
      <w:r w:rsidR="00574491">
        <w:t>are</w:t>
      </w:r>
      <w:r>
        <w:t xml:space="preserve"> required whenever a session is created:</w:t>
      </w:r>
    </w:p>
    <w:p w14:paraId="0965939B" w14:textId="5D12F8DE" w:rsidR="00295AAC" w:rsidRDefault="00295AAC" w:rsidP="00754587">
      <w:pPr>
        <w:pStyle w:val="NumberedList"/>
        <w:numPr>
          <w:ilvl w:val="0"/>
          <w:numId w:val="71"/>
        </w:numPr>
      </w:pPr>
      <w:r w:rsidRPr="3F606D0F">
        <w:rPr>
          <w:b/>
          <w:bCs/>
        </w:rPr>
        <w:t>Session ID</w:t>
      </w:r>
      <w:r>
        <w:t xml:space="preserve"> </w:t>
      </w:r>
      <w:r w:rsidRPr="3F606D0F">
        <w:rPr>
          <w:b/>
          <w:bCs/>
        </w:rPr>
        <w:t>–</w:t>
      </w:r>
      <w:r>
        <w:t xml:space="preserve"> A unique session identification number that is auto</w:t>
      </w:r>
      <w:r w:rsidR="00574491">
        <w:t>-</w:t>
      </w:r>
      <w:r>
        <w:t>generated by the sy</w:t>
      </w:r>
      <w:r w:rsidR="003F42C2">
        <w:t>s</w:t>
      </w:r>
      <w:r>
        <w:t>tem.</w:t>
      </w:r>
    </w:p>
    <w:p w14:paraId="18DC6100" w14:textId="77777777" w:rsidR="00295AAC" w:rsidRDefault="00295AAC" w:rsidP="00754587">
      <w:pPr>
        <w:pStyle w:val="NumberedList"/>
      </w:pPr>
      <w:r w:rsidRPr="3F606D0F">
        <w:rPr>
          <w:b/>
          <w:bCs/>
        </w:rPr>
        <w:t>Session Name</w:t>
      </w:r>
      <w:r>
        <w:t xml:space="preserve"> </w:t>
      </w:r>
      <w:r w:rsidRPr="009174FD">
        <w:t>–</w:t>
      </w:r>
      <w:r>
        <w:t xml:space="preserve"> User-provided name for this session.</w:t>
      </w:r>
    </w:p>
    <w:p w14:paraId="5981FF9C" w14:textId="0DE4A93A" w:rsidR="00295AAC" w:rsidRDefault="00295AAC" w:rsidP="00754587">
      <w:pPr>
        <w:pStyle w:val="NumberedList"/>
      </w:pPr>
      <w:r w:rsidRPr="3F606D0F">
        <w:rPr>
          <w:b/>
          <w:bCs/>
        </w:rPr>
        <w:t>Provider Device</w:t>
      </w:r>
      <w:r>
        <w:t xml:space="preserve"> </w:t>
      </w:r>
      <w:r w:rsidRPr="009174FD">
        <w:t>–</w:t>
      </w:r>
      <w:r>
        <w:t xml:space="preserve"> Identifies the provider device. A dropdown menu allows the user to pick a provider and device (e.g.</w:t>
      </w:r>
      <w:r w:rsidR="003D3143">
        <w:t>,</w:t>
      </w:r>
      <w:r>
        <w:t xml:space="preserve"> Sorenson iOS, Purple VP2 P70, etc.).</w:t>
      </w:r>
    </w:p>
    <w:p w14:paraId="6B37EFDE" w14:textId="2CD3EF63" w:rsidR="00295AAC" w:rsidRDefault="00295AAC" w:rsidP="00754587">
      <w:pPr>
        <w:pStyle w:val="NumberedList"/>
      </w:pPr>
      <w:r w:rsidRPr="3F606D0F">
        <w:rPr>
          <w:b/>
          <w:bCs/>
        </w:rPr>
        <w:t>Call Direction</w:t>
      </w:r>
      <w:r>
        <w:t xml:space="preserve"> </w:t>
      </w:r>
      <w:r w:rsidRPr="009174FD">
        <w:t>–</w:t>
      </w:r>
      <w:r>
        <w:t xml:space="preserve"> Inbound, outbound</w:t>
      </w:r>
      <w:r w:rsidR="003D3143">
        <w:t>,</w:t>
      </w:r>
      <w:r>
        <w:t xml:space="preserve"> or videomail.</w:t>
      </w:r>
    </w:p>
    <w:p w14:paraId="5BF9FC93" w14:textId="77777777" w:rsidR="00295AAC" w:rsidRDefault="00295AAC" w:rsidP="00754587">
      <w:pPr>
        <w:pStyle w:val="NumberedList"/>
      </w:pPr>
      <w:r w:rsidRPr="3F606D0F">
        <w:rPr>
          <w:b/>
          <w:bCs/>
        </w:rPr>
        <w:t>Tester Name</w:t>
      </w:r>
      <w:r>
        <w:t xml:space="preserve"> </w:t>
      </w:r>
      <w:r w:rsidRPr="009174FD">
        <w:t>–</w:t>
      </w:r>
      <w:r>
        <w:t xml:space="preserve"> Identifies the tester running the test.</w:t>
      </w:r>
    </w:p>
    <w:p w14:paraId="205B8705" w14:textId="183CD1F1" w:rsidR="00295AAC" w:rsidRDefault="00295AAC" w:rsidP="00754587">
      <w:pPr>
        <w:pStyle w:val="NumberedList"/>
      </w:pPr>
      <w:r w:rsidRPr="3F606D0F">
        <w:rPr>
          <w:b/>
          <w:bCs/>
        </w:rPr>
        <w:t>Start Time</w:t>
      </w:r>
      <w:r>
        <w:t xml:space="preserve"> </w:t>
      </w:r>
      <w:r w:rsidRPr="009174FD">
        <w:t>–</w:t>
      </w:r>
      <w:r>
        <w:t xml:space="preserve"> System</w:t>
      </w:r>
      <w:r w:rsidR="003D3143">
        <w:t>-</w:t>
      </w:r>
      <w:r>
        <w:t>generated timestamp, identifies the start time of the data logging.</w:t>
      </w:r>
    </w:p>
    <w:p w14:paraId="725788B4" w14:textId="704EC30B" w:rsidR="00295AAC" w:rsidRDefault="00295AAC" w:rsidP="00754587">
      <w:pPr>
        <w:pStyle w:val="NumberedList"/>
      </w:pPr>
      <w:r w:rsidRPr="3F606D0F">
        <w:rPr>
          <w:b/>
          <w:bCs/>
        </w:rPr>
        <w:t>End Time</w:t>
      </w:r>
      <w:r>
        <w:t xml:space="preserve"> </w:t>
      </w:r>
      <w:r w:rsidRPr="009174FD">
        <w:t>–</w:t>
      </w:r>
      <w:r>
        <w:t xml:space="preserve"> System</w:t>
      </w:r>
      <w:r w:rsidR="003D3143">
        <w:t>-</w:t>
      </w:r>
      <w:r>
        <w:t>generated timestamp, identifies the end time of the data logging.</w:t>
      </w:r>
    </w:p>
    <w:p w14:paraId="617C7F6B" w14:textId="71903CB9" w:rsidR="00295AAC" w:rsidRPr="000940B2" w:rsidRDefault="00295AAC" w:rsidP="00754587">
      <w:pPr>
        <w:pStyle w:val="NumberedList"/>
      </w:pPr>
      <w:r w:rsidRPr="3F606D0F">
        <w:rPr>
          <w:b/>
          <w:bCs/>
        </w:rPr>
        <w:t>Pass/Fail</w:t>
      </w:r>
      <w:r>
        <w:t xml:space="preserve"> </w:t>
      </w:r>
      <w:r w:rsidRPr="009174FD">
        <w:t>–</w:t>
      </w:r>
      <w:r>
        <w:t xml:space="preserve"> User-provided input, indicates if the test was successful or not</w:t>
      </w:r>
      <w:r w:rsidR="00574491">
        <w:t>. T</w:t>
      </w:r>
      <w:r>
        <w:t xml:space="preserve">he selected value is used to color the corresponding session cell in the matrix. Selectable options are N/A, Pass, </w:t>
      </w:r>
      <w:r w:rsidR="003D3143">
        <w:t xml:space="preserve">and </w:t>
      </w:r>
      <w:r>
        <w:t>Fail.</w:t>
      </w:r>
    </w:p>
    <w:p w14:paraId="0AFB76E3" w14:textId="2DCC77B5" w:rsidR="00295AAC" w:rsidRDefault="00295AAC" w:rsidP="00754587">
      <w:pPr>
        <w:pStyle w:val="NumberedListLast"/>
      </w:pPr>
      <w:r w:rsidRPr="3F606D0F">
        <w:rPr>
          <w:b/>
          <w:bCs/>
        </w:rPr>
        <w:t>Notes</w:t>
      </w:r>
      <w:r>
        <w:t xml:space="preserve"> </w:t>
      </w:r>
      <w:r w:rsidRPr="009174FD">
        <w:t>–</w:t>
      </w:r>
      <w:r>
        <w:t xml:space="preserve"> User-provided input about the test. For example, this could note any issues encountered during the test that could help explain results, test-specific setup</w:t>
      </w:r>
      <w:r w:rsidR="003D3143">
        <w:t>,</w:t>
      </w:r>
      <w:r>
        <w:t xml:space="preserve"> or configuration, etc.</w:t>
      </w:r>
    </w:p>
    <w:p w14:paraId="4541E11F" w14:textId="1819357F" w:rsidR="009048DC" w:rsidRDefault="009048DC" w:rsidP="00295AAC">
      <w:r>
        <w:lastRenderedPageBreak/>
        <w:t>Once the Session Details page has been populated, push the “Start Recording” button to begin the logging session</w:t>
      </w:r>
      <w:r w:rsidR="006D411B">
        <w:t>.</w:t>
      </w:r>
      <w:r w:rsidR="0033581C">
        <w:t xml:space="preserve"> </w:t>
      </w:r>
      <w:r w:rsidR="003D3143">
        <w:t>(</w:t>
      </w:r>
      <w:r w:rsidR="003D3143">
        <w:rPr>
          <w:b/>
        </w:rPr>
        <w:t>N</w:t>
      </w:r>
      <w:r w:rsidR="0033581C" w:rsidRPr="00754587">
        <w:rPr>
          <w:b/>
        </w:rPr>
        <w:t>ote</w:t>
      </w:r>
      <w:r w:rsidR="003D3143">
        <w:rPr>
          <w:b/>
        </w:rPr>
        <w:t>:</w:t>
      </w:r>
      <w:r w:rsidR="0033581C">
        <w:t xml:space="preserve"> the button changes to “Stop Recording</w:t>
      </w:r>
      <w:r w:rsidR="006D411B">
        <w:t>.</w:t>
      </w:r>
      <w:r w:rsidR="0033581C">
        <w:t>”</w:t>
      </w:r>
      <w:r w:rsidR="003D3143">
        <w:t>)</w:t>
      </w:r>
      <w:r>
        <w:t xml:space="preserve"> </w:t>
      </w:r>
      <w:r w:rsidR="0033581C">
        <w:t>To stop the recording session, press the “Stop Recording” button.</w:t>
      </w:r>
      <w:r w:rsidR="00E94C55">
        <w:t xml:space="preserve"> To view the results for the session just recorded, press the “View Results” button</w:t>
      </w:r>
      <w:r w:rsidR="003D3143">
        <w:t>;</w:t>
      </w:r>
      <w:r w:rsidR="00E94C55">
        <w:t xml:space="preserve"> otherwise</w:t>
      </w:r>
      <w:r w:rsidR="003D3143">
        <w:t>,</w:t>
      </w:r>
      <w:r w:rsidR="00E94C55">
        <w:t xml:space="preserve"> press the “Cancel” button to close the Session Details screen.</w:t>
      </w:r>
    </w:p>
    <w:p w14:paraId="68FF4357" w14:textId="535EA2BB" w:rsidR="009964D7" w:rsidRDefault="00134DBC" w:rsidP="00754587">
      <w:pPr>
        <w:spacing w:after="240"/>
      </w:pPr>
      <w:r>
        <w:t>After a session recording completes, the session will appear as a row in the Session Mana</w:t>
      </w:r>
      <w:r w:rsidR="00E94C55">
        <w:t>ger</w:t>
      </w:r>
      <w:r>
        <w:t>.</w:t>
      </w:r>
      <w:r w:rsidR="00E94C55">
        <w:t xml:space="preserve"> </w:t>
      </w:r>
      <w:r w:rsidR="00155AE6">
        <w:fldChar w:fldCharType="begin"/>
      </w:r>
      <w:r w:rsidR="00155AE6">
        <w:instrText xml:space="preserve"> REF _Ref41994955 \h </w:instrText>
      </w:r>
      <w:r w:rsidR="00155AE6">
        <w:fldChar w:fldCharType="separate"/>
      </w:r>
      <w:r w:rsidR="00155AE6">
        <w:t xml:space="preserve">Figure </w:t>
      </w:r>
      <w:r w:rsidR="00155AE6">
        <w:rPr>
          <w:noProof/>
        </w:rPr>
        <w:t>59</w:t>
      </w:r>
      <w:r w:rsidR="00155AE6">
        <w:fldChar w:fldCharType="end"/>
      </w:r>
      <w:r w:rsidR="00155AE6">
        <w:t xml:space="preserve"> </w:t>
      </w:r>
      <w:r w:rsidR="00E94C55">
        <w:t xml:space="preserve">shows the </w:t>
      </w:r>
      <w:r w:rsidR="00C6522C">
        <w:t>populated Session Manager screen</w:t>
      </w:r>
      <w:r w:rsidR="003D3143">
        <w:t>. E</w:t>
      </w:r>
      <w:r w:rsidR="00E94C55">
        <w:t>ach row is colored based on the Pass/Fail status selected on the Session Details screen.</w:t>
      </w:r>
    </w:p>
    <w:p w14:paraId="2D4C28A7" w14:textId="5BA8F0AB" w:rsidR="009964D7" w:rsidRDefault="00E711AF" w:rsidP="00754587">
      <w:pPr>
        <w:pStyle w:val="Figure"/>
      </w:pPr>
      <w:r>
        <w:rPr>
          <w:noProof/>
        </w:rPr>
        <w:drawing>
          <wp:inline distT="0" distB="0" distL="0" distR="0" wp14:anchorId="1B7AC262" wp14:editId="2EF8A5D0">
            <wp:extent cx="5458968" cy="2980944"/>
            <wp:effectExtent l="0" t="0" r="8890" b="0"/>
            <wp:docPr id="1863060034" name="Picture 1274857477" descr="Figure 61 presents a screenshot of the Populated Session Manager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477"/>
                    <pic:cNvPicPr/>
                  </pic:nvPicPr>
                  <pic:blipFill>
                    <a:blip r:embed="rId87">
                      <a:extLst>
                        <a:ext uri="{28A0092B-C50C-407E-A947-70E740481C1C}">
                          <a14:useLocalDpi xmlns:a14="http://schemas.microsoft.com/office/drawing/2010/main" val="0"/>
                        </a:ext>
                      </a:extLst>
                    </a:blip>
                    <a:stretch>
                      <a:fillRect/>
                    </a:stretch>
                  </pic:blipFill>
                  <pic:spPr>
                    <a:xfrm>
                      <a:off x="0" y="0"/>
                      <a:ext cx="5458968" cy="2980944"/>
                    </a:xfrm>
                    <a:prstGeom prst="rect">
                      <a:avLst/>
                    </a:prstGeom>
                  </pic:spPr>
                </pic:pic>
              </a:graphicData>
            </a:graphic>
          </wp:inline>
        </w:drawing>
      </w:r>
    </w:p>
    <w:p w14:paraId="3FEB7297" w14:textId="7095CF33" w:rsidR="000940B2" w:rsidRPr="00155AE6" w:rsidRDefault="00574491" w:rsidP="00155AE6">
      <w:pPr>
        <w:pStyle w:val="FigureCaption"/>
      </w:pPr>
      <w:bookmarkStart w:id="660" w:name="_Ref14085341"/>
      <w:bookmarkStart w:id="661" w:name="_Ref41994955"/>
      <w:r w:rsidRPr="00155AE6">
        <w:t xml:space="preserve">Figure </w:t>
      </w:r>
      <w:bookmarkEnd w:id="660"/>
      <w:bookmarkEnd w:id="661"/>
      <w:r w:rsidR="00155AE6" w:rsidRPr="00155AE6">
        <w:t>59</w:t>
      </w:r>
      <w:r w:rsidR="000940B2" w:rsidRPr="00155AE6">
        <w:t>. Screenshot of the Populated Session Manager</w:t>
      </w:r>
    </w:p>
    <w:p w14:paraId="256CD2C6" w14:textId="7AAD9B0F" w:rsidR="001C770E" w:rsidRDefault="001C770E" w:rsidP="001C770E">
      <w:r>
        <w:t xml:space="preserve">Click on a row to show specific details about the test and provide download links. </w:t>
      </w:r>
      <w:r w:rsidR="00155AE6">
        <w:fldChar w:fldCharType="begin"/>
      </w:r>
      <w:r w:rsidR="00155AE6">
        <w:instrText xml:space="preserve"> REF _Ref41995069 \h </w:instrText>
      </w:r>
      <w:r w:rsidR="00155AE6">
        <w:fldChar w:fldCharType="separate"/>
      </w:r>
      <w:r w:rsidR="00155AE6">
        <w:t xml:space="preserve">Figure </w:t>
      </w:r>
      <w:r w:rsidR="00155AE6">
        <w:rPr>
          <w:noProof/>
        </w:rPr>
        <w:t>60</w:t>
      </w:r>
      <w:r w:rsidR="00155AE6">
        <w:fldChar w:fldCharType="end"/>
      </w:r>
      <w:r w:rsidR="00155AE6">
        <w:t xml:space="preserve"> </w:t>
      </w:r>
      <w:r>
        <w:t xml:space="preserve">shows the detail screen that appears after clicking on a row in the previous table. This screen shows the data provided by the user before the recording </w:t>
      </w:r>
      <w:r w:rsidR="004E2131">
        <w:t>began</w:t>
      </w:r>
      <w:r>
        <w:t>. In addition, this screen contains download links for both the packet capture file (in pcap format) and the Asterisk log file (in text format).</w:t>
      </w:r>
    </w:p>
    <w:p w14:paraId="3D206ECE" w14:textId="168681DA" w:rsidR="00C6522C" w:rsidRDefault="00421475" w:rsidP="00754587">
      <w:pPr>
        <w:pStyle w:val="Figure"/>
      </w:pPr>
      <w:r>
        <w:rPr>
          <w:noProof/>
        </w:rPr>
        <w:lastRenderedPageBreak/>
        <w:drawing>
          <wp:inline distT="0" distB="0" distL="0" distR="0" wp14:anchorId="44D71DB0" wp14:editId="052A87A6">
            <wp:extent cx="2331720" cy="4041648"/>
            <wp:effectExtent l="0" t="0" r="0" b="0"/>
            <wp:docPr id="2063239087" name="Picture 1274857480" descr="Figure 62 presents a screenshot of test session details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480"/>
                    <pic:cNvPicPr/>
                  </pic:nvPicPr>
                  <pic:blipFill>
                    <a:blip r:embed="rId88">
                      <a:extLst>
                        <a:ext uri="{28A0092B-C50C-407E-A947-70E740481C1C}">
                          <a14:useLocalDpi xmlns:a14="http://schemas.microsoft.com/office/drawing/2010/main" val="0"/>
                        </a:ext>
                      </a:extLst>
                    </a:blip>
                    <a:stretch>
                      <a:fillRect/>
                    </a:stretch>
                  </pic:blipFill>
                  <pic:spPr>
                    <a:xfrm>
                      <a:off x="0" y="0"/>
                      <a:ext cx="2331720" cy="4041648"/>
                    </a:xfrm>
                    <a:prstGeom prst="rect">
                      <a:avLst/>
                    </a:prstGeom>
                  </pic:spPr>
                </pic:pic>
              </a:graphicData>
            </a:graphic>
          </wp:inline>
        </w:drawing>
      </w:r>
    </w:p>
    <w:p w14:paraId="57D20253" w14:textId="6B082347" w:rsidR="00AE4AD2" w:rsidRPr="00AE4AD2" w:rsidRDefault="004E2131" w:rsidP="004E2131">
      <w:pPr>
        <w:pStyle w:val="FigureCaption"/>
      </w:pPr>
      <w:bookmarkStart w:id="662" w:name="_Ref14085367"/>
      <w:bookmarkStart w:id="663" w:name="_Ref41995069"/>
      <w:bookmarkStart w:id="664" w:name="_Toc43826734"/>
      <w:r>
        <w:t xml:space="preserve">Figure </w:t>
      </w:r>
      <w:bookmarkEnd w:id="662"/>
      <w:bookmarkEnd w:id="663"/>
      <w:r w:rsidR="00155AE6">
        <w:fldChar w:fldCharType="begin"/>
      </w:r>
      <w:r w:rsidR="00155AE6">
        <w:instrText xml:space="preserve"> SEQ Figure \* ARABIC </w:instrText>
      </w:r>
      <w:r w:rsidR="00155AE6">
        <w:fldChar w:fldCharType="separate"/>
      </w:r>
      <w:r w:rsidR="00A5593D">
        <w:rPr>
          <w:noProof/>
        </w:rPr>
        <w:t>59</w:t>
      </w:r>
      <w:r w:rsidR="00155AE6">
        <w:rPr>
          <w:noProof/>
        </w:rPr>
        <w:fldChar w:fldCharType="end"/>
      </w:r>
      <w:r w:rsidR="00AE4AD2">
        <w:t>. Screenshot of Test Session Details</w:t>
      </w:r>
      <w:bookmarkEnd w:id="664"/>
    </w:p>
    <w:p w14:paraId="2DF9408D" w14:textId="5470AD53" w:rsidR="00DF1B4C" w:rsidRDefault="00DF1B4C" w:rsidP="00DF1B4C">
      <w:pPr>
        <w:pStyle w:val="Heading3"/>
      </w:pPr>
      <w:bookmarkStart w:id="665" w:name="_Toc531336084"/>
      <w:bookmarkStart w:id="666" w:name="_Toc43824983"/>
      <w:bookmarkEnd w:id="665"/>
      <w:r>
        <w:t>Matrix</w:t>
      </w:r>
      <w:r w:rsidR="0097668D">
        <w:t xml:space="preserve"> View</w:t>
      </w:r>
      <w:bookmarkEnd w:id="666"/>
    </w:p>
    <w:p w14:paraId="10DCE9AA" w14:textId="2A3E95C7" w:rsidR="00755D35" w:rsidRDefault="00D2569F" w:rsidP="00DF1B4C">
      <w:r>
        <w:t xml:space="preserve">The </w:t>
      </w:r>
      <w:r w:rsidR="0097668D">
        <w:t>M</w:t>
      </w:r>
      <w:r>
        <w:t>atrix</w:t>
      </w:r>
      <w:r w:rsidR="0008445E">
        <w:t xml:space="preserve"> </w:t>
      </w:r>
      <w:r w:rsidR="00755D35">
        <w:t>V</w:t>
      </w:r>
      <w:r w:rsidR="0097668D">
        <w:t xml:space="preserve">iew </w:t>
      </w:r>
      <w:r w:rsidR="00755D35">
        <w:t xml:space="preserve">provides a high-level view of tests </w:t>
      </w:r>
      <w:r w:rsidR="004E2131">
        <w:t xml:space="preserve">so </w:t>
      </w:r>
      <w:r w:rsidR="00755D35">
        <w:t>user</w:t>
      </w:r>
      <w:r w:rsidR="004E2131">
        <w:t>s</w:t>
      </w:r>
      <w:r w:rsidR="00755D35">
        <w:t xml:space="preserve"> </w:t>
      </w:r>
      <w:r w:rsidR="004E2131">
        <w:t>can</w:t>
      </w:r>
      <w:r w:rsidR="00755D35">
        <w:t xml:space="preserve"> quickly </w:t>
      </w:r>
      <w:r w:rsidR="004E2131">
        <w:t xml:space="preserve">get a </w:t>
      </w:r>
      <w:r w:rsidR="00755D35">
        <w:t xml:space="preserve">status of the collected data (indicated as a pass or a fail). </w:t>
      </w:r>
      <w:r w:rsidR="004E2131">
        <w:t xml:space="preserve">In </w:t>
      </w:r>
      <w:r w:rsidR="00155AE6">
        <w:fldChar w:fldCharType="begin"/>
      </w:r>
      <w:r w:rsidR="00155AE6">
        <w:instrText xml:space="preserve"> REF _Ref41995234 \h </w:instrText>
      </w:r>
      <w:r w:rsidR="00155AE6">
        <w:fldChar w:fldCharType="separate"/>
      </w:r>
      <w:r w:rsidR="00155AE6">
        <w:t xml:space="preserve">Figure </w:t>
      </w:r>
      <w:r w:rsidR="00155AE6">
        <w:rPr>
          <w:noProof/>
        </w:rPr>
        <w:t>61</w:t>
      </w:r>
      <w:r w:rsidR="00155AE6">
        <w:fldChar w:fldCharType="end"/>
      </w:r>
      <w:r w:rsidR="004E2131">
        <w:t xml:space="preserve">, the </w:t>
      </w:r>
      <w:r w:rsidR="00755D35">
        <w:t xml:space="preserve">screenshot of the </w:t>
      </w:r>
      <w:r w:rsidR="00037CB0">
        <w:t>Matrix View</w:t>
      </w:r>
      <w:r w:rsidR="004E2131">
        <w:t xml:space="preserve"> shows </w:t>
      </w:r>
      <w:r w:rsidR="001224D1">
        <w:t xml:space="preserve">a color-coded outcome for </w:t>
      </w:r>
      <w:r w:rsidR="00037CB0">
        <w:t xml:space="preserve">each test session </w:t>
      </w:r>
      <w:r w:rsidR="004E2131">
        <w:t>(green, red, or white)</w:t>
      </w:r>
      <w:r w:rsidR="00037CB0">
        <w:t>.</w:t>
      </w:r>
      <w:r w:rsidR="001224D1" w:rsidRPr="001224D1">
        <w:t xml:space="preserve"> </w:t>
      </w:r>
      <w:r w:rsidR="001224D1">
        <w:t>Red denotes failures, green denotes passes, and white indicates that a session was created but was not marked pass or fail.</w:t>
      </w:r>
      <w:r w:rsidR="001224D1" w:rsidRPr="001224D1">
        <w:t xml:space="preserve"> </w:t>
      </w:r>
      <w:r w:rsidR="001224D1">
        <w:t>Each cell contains the corresponding session ID and timestamp of the session.</w:t>
      </w:r>
    </w:p>
    <w:p w14:paraId="748CADBC" w14:textId="5D031299" w:rsidR="0008445E" w:rsidRDefault="00D2569F" w:rsidP="00754587">
      <w:pPr>
        <w:spacing w:after="240"/>
        <w:rPr>
          <w:noProof/>
        </w:rPr>
      </w:pPr>
      <w:r>
        <w:t xml:space="preserve">There are </w:t>
      </w:r>
      <w:r w:rsidR="00037CB0">
        <w:t>three</w:t>
      </w:r>
      <w:r>
        <w:t xml:space="preserve"> matrices</w:t>
      </w:r>
      <w:r w:rsidR="00037CB0">
        <w:t xml:space="preserve"> defined</w:t>
      </w:r>
      <w:r>
        <w:t>: inbound calls, outbound calls, and videomail calls. Each matrix has a y-axis representing the different device manufacture</w:t>
      </w:r>
      <w:r w:rsidR="004E2131">
        <w:t>r</w:t>
      </w:r>
      <w:r>
        <w:t>s and an x-axis represent</w:t>
      </w:r>
      <w:r w:rsidR="00B51659">
        <w:t>ing</w:t>
      </w:r>
      <w:r>
        <w:t xml:space="preserve"> device platforms for each manufacture</w:t>
      </w:r>
      <w:r w:rsidR="001224D1">
        <w:t>r</w:t>
      </w:r>
      <w:r>
        <w:t>. Some manufacture</w:t>
      </w:r>
      <w:r w:rsidR="004E2131">
        <w:t>r</w:t>
      </w:r>
      <w:r>
        <w:t>s do not have a device for every platform</w:t>
      </w:r>
      <w:r w:rsidR="004E2131">
        <w:t xml:space="preserve"> </w:t>
      </w:r>
      <w:r>
        <w:t>/</w:t>
      </w:r>
      <w:r w:rsidR="004E2131">
        <w:t xml:space="preserve"> </w:t>
      </w:r>
      <w:r w:rsidR="007D32E3">
        <w:t>operating system (</w:t>
      </w:r>
      <w:r>
        <w:t>OS</w:t>
      </w:r>
      <w:r w:rsidR="007D32E3">
        <w:t>)</w:t>
      </w:r>
      <w:r w:rsidR="003D3143">
        <w:t xml:space="preserve">. </w:t>
      </w:r>
      <w:r w:rsidR="004E2131">
        <w:t>For th</w:t>
      </w:r>
      <w:r w:rsidR="001224D1">
        <w:t xml:space="preserve">e latter </w:t>
      </w:r>
      <w:r w:rsidR="004E2131">
        <w:t>cases (as shown in the figure)</w:t>
      </w:r>
      <w:r w:rsidR="003D3143">
        <w:t>,</w:t>
      </w:r>
      <w:r>
        <w:t xml:space="preserve"> the cell is gray and marked with an “N/A”</w:t>
      </w:r>
      <w:r w:rsidR="0008445E">
        <w:t>.</w:t>
      </w:r>
    </w:p>
    <w:p w14:paraId="6BDC2590" w14:textId="77777777" w:rsidR="00C33E16" w:rsidRDefault="00E711AF" w:rsidP="00C33E16">
      <w:pPr>
        <w:pStyle w:val="Figure"/>
        <w:rPr>
          <w:highlight w:val="yellow"/>
        </w:rPr>
      </w:pPr>
      <w:r>
        <w:rPr>
          <w:noProof/>
        </w:rPr>
        <w:lastRenderedPageBreak/>
        <w:drawing>
          <wp:inline distT="0" distB="0" distL="0" distR="0" wp14:anchorId="73AD6D2C" wp14:editId="4033AB2E">
            <wp:extent cx="5431536" cy="2971800"/>
            <wp:effectExtent l="0" t="0" r="0" b="0"/>
            <wp:docPr id="714974586" name="Picture 1274857479" descr="Figure 63 presents a screenshot of the Matrix Vie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479"/>
                    <pic:cNvPicPr/>
                  </pic:nvPicPr>
                  <pic:blipFill>
                    <a:blip r:embed="rId89">
                      <a:extLst>
                        <a:ext uri="{28A0092B-C50C-407E-A947-70E740481C1C}">
                          <a14:useLocalDpi xmlns:a14="http://schemas.microsoft.com/office/drawing/2010/main" val="0"/>
                        </a:ext>
                      </a:extLst>
                    </a:blip>
                    <a:stretch>
                      <a:fillRect/>
                    </a:stretch>
                  </pic:blipFill>
                  <pic:spPr>
                    <a:xfrm>
                      <a:off x="0" y="0"/>
                      <a:ext cx="5431536" cy="2971800"/>
                    </a:xfrm>
                    <a:prstGeom prst="rect">
                      <a:avLst/>
                    </a:prstGeom>
                  </pic:spPr>
                </pic:pic>
              </a:graphicData>
            </a:graphic>
          </wp:inline>
        </w:drawing>
      </w:r>
    </w:p>
    <w:p w14:paraId="70EDA917" w14:textId="54CBB191" w:rsidR="00AE4AD2" w:rsidRPr="00754587" w:rsidRDefault="004E2131" w:rsidP="004E2131">
      <w:pPr>
        <w:pStyle w:val="FigureCaption"/>
      </w:pPr>
      <w:bookmarkStart w:id="667" w:name="_Ref14085400"/>
      <w:bookmarkStart w:id="668" w:name="_Ref41995234"/>
      <w:bookmarkStart w:id="669" w:name="_Toc43826735"/>
      <w:r>
        <w:t xml:space="preserve">Figure </w:t>
      </w:r>
      <w:bookmarkEnd w:id="667"/>
      <w:bookmarkEnd w:id="668"/>
      <w:r w:rsidR="00155AE6">
        <w:fldChar w:fldCharType="begin"/>
      </w:r>
      <w:r w:rsidR="00155AE6">
        <w:instrText xml:space="preserve"> SEQ Figure \* ARABIC </w:instrText>
      </w:r>
      <w:r w:rsidR="00155AE6">
        <w:fldChar w:fldCharType="separate"/>
      </w:r>
      <w:r w:rsidR="00A5593D">
        <w:rPr>
          <w:noProof/>
        </w:rPr>
        <w:t>60</w:t>
      </w:r>
      <w:r w:rsidR="00155AE6">
        <w:rPr>
          <w:noProof/>
        </w:rPr>
        <w:fldChar w:fldCharType="end"/>
      </w:r>
      <w:r w:rsidR="00AE4AD2" w:rsidRPr="00C33E16">
        <w:t>.</w:t>
      </w:r>
      <w:r w:rsidR="00AE4AD2">
        <w:t xml:space="preserve"> Screenshot of Matrix View</w:t>
      </w:r>
      <w:bookmarkEnd w:id="669"/>
    </w:p>
    <w:p w14:paraId="50F85777" w14:textId="23F425C2" w:rsidR="00037CB0" w:rsidRDefault="00037CB0" w:rsidP="006D411B">
      <w:pPr>
        <w:spacing w:after="240"/>
        <w:rPr>
          <w:noProof/>
        </w:rPr>
      </w:pPr>
      <w:r>
        <w:t xml:space="preserve">Clicking on a cell brings up detailed information about </w:t>
      </w:r>
      <w:r w:rsidR="00FD17AA">
        <w:t>the selected</w:t>
      </w:r>
      <w:r>
        <w:t xml:space="preserve"> test. </w:t>
      </w:r>
      <w:r w:rsidR="00155AE6">
        <w:fldChar w:fldCharType="begin"/>
      </w:r>
      <w:r w:rsidR="00155AE6">
        <w:instrText xml:space="preserve"> REF _Ref14085428 \h </w:instrText>
      </w:r>
      <w:r w:rsidR="00155AE6">
        <w:fldChar w:fldCharType="separate"/>
      </w:r>
      <w:r w:rsidR="00155AE6" w:rsidRPr="00C33E16">
        <w:t xml:space="preserve">Figure </w:t>
      </w:r>
      <w:r w:rsidR="00155AE6">
        <w:rPr>
          <w:noProof/>
        </w:rPr>
        <w:t>62</w:t>
      </w:r>
      <w:r w:rsidR="00155AE6">
        <w:fldChar w:fldCharType="end"/>
      </w:r>
      <w:r w:rsidR="00155AE6">
        <w:t xml:space="preserve"> </w:t>
      </w:r>
      <w:r>
        <w:t xml:space="preserve">shows </w:t>
      </w:r>
      <w:r w:rsidR="00B07BE5">
        <w:t xml:space="preserve">an example of the </w:t>
      </w:r>
      <w:r>
        <w:t>details for a Data Logging Session. In addition</w:t>
      </w:r>
      <w:r w:rsidR="009F7B67">
        <w:t xml:space="preserve"> to</w:t>
      </w:r>
      <w:r w:rsidR="00B07BE5">
        <w:t xml:space="preserve"> the details about the</w:t>
      </w:r>
      <w:r w:rsidR="001224D1">
        <w:t xml:space="preserve"> </w:t>
      </w:r>
      <w:r w:rsidR="00B07BE5">
        <w:t>test</w:t>
      </w:r>
      <w:r>
        <w:t>, the Session Details screen</w:t>
      </w:r>
      <w:r w:rsidR="00B07BE5">
        <w:t xml:space="preserve"> also</w:t>
      </w:r>
      <w:r>
        <w:t xml:space="preserve"> includes download links for both the pcap and Asterisk log files.</w:t>
      </w:r>
    </w:p>
    <w:p w14:paraId="1CA52163" w14:textId="4CD24366" w:rsidR="0097668D" w:rsidRDefault="0041243D" w:rsidP="00754587">
      <w:pPr>
        <w:pStyle w:val="Figure"/>
      </w:pPr>
      <w:r>
        <w:rPr>
          <w:noProof/>
        </w:rPr>
        <w:drawing>
          <wp:inline distT="0" distB="0" distL="0" distR="0" wp14:anchorId="03B39EC9" wp14:editId="1FD33BDB">
            <wp:extent cx="2514600" cy="2752344"/>
            <wp:effectExtent l="0" t="0" r="0" b="0"/>
            <wp:docPr id="710936211" name="Picture 1274857485" descr="Figure 64 presents a screenshot of the Matrix View Session details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485"/>
                    <pic:cNvPicPr/>
                  </pic:nvPicPr>
                  <pic:blipFill>
                    <a:blip r:embed="rId90">
                      <a:extLst>
                        <a:ext uri="{28A0092B-C50C-407E-A947-70E740481C1C}">
                          <a14:useLocalDpi xmlns:a14="http://schemas.microsoft.com/office/drawing/2010/main" val="0"/>
                        </a:ext>
                      </a:extLst>
                    </a:blip>
                    <a:stretch>
                      <a:fillRect/>
                    </a:stretch>
                  </pic:blipFill>
                  <pic:spPr>
                    <a:xfrm>
                      <a:off x="0" y="0"/>
                      <a:ext cx="2514600" cy="2752344"/>
                    </a:xfrm>
                    <a:prstGeom prst="rect">
                      <a:avLst/>
                    </a:prstGeom>
                  </pic:spPr>
                </pic:pic>
              </a:graphicData>
            </a:graphic>
          </wp:inline>
        </w:drawing>
      </w:r>
    </w:p>
    <w:p w14:paraId="01F1370F" w14:textId="55C0CC15" w:rsidR="0008445E" w:rsidRDefault="001224D1" w:rsidP="009174FD">
      <w:pPr>
        <w:pStyle w:val="FigureCaption"/>
      </w:pPr>
      <w:bookmarkStart w:id="670" w:name="_Ref14085428"/>
      <w:bookmarkStart w:id="671" w:name="_Toc43826736"/>
      <w:r>
        <w:t xml:space="preserve">Figure </w:t>
      </w:r>
      <w:bookmarkEnd w:id="670"/>
      <w:r w:rsidR="00155AE6">
        <w:fldChar w:fldCharType="begin"/>
      </w:r>
      <w:r w:rsidR="00155AE6">
        <w:instrText xml:space="preserve"> SEQ Figure \* ARABIC </w:instrText>
      </w:r>
      <w:r w:rsidR="00155AE6">
        <w:fldChar w:fldCharType="separate"/>
      </w:r>
      <w:r w:rsidR="00A5593D">
        <w:rPr>
          <w:noProof/>
        </w:rPr>
        <w:t>61</w:t>
      </w:r>
      <w:r w:rsidR="00155AE6">
        <w:rPr>
          <w:noProof/>
        </w:rPr>
        <w:fldChar w:fldCharType="end"/>
      </w:r>
      <w:r w:rsidR="00AE4AD2" w:rsidRPr="00C33E16">
        <w:t>.</w:t>
      </w:r>
      <w:r w:rsidR="00AE4AD2">
        <w:t xml:space="preserve"> Screenshot of Matrix View Session Details</w:t>
      </w:r>
      <w:bookmarkEnd w:id="671"/>
    </w:p>
    <w:p w14:paraId="49788B9B" w14:textId="77777777" w:rsidR="001224D1" w:rsidRPr="001224D1" w:rsidRDefault="001224D1" w:rsidP="009174FD"/>
    <w:p w14:paraId="728BA38A" w14:textId="4CAE37F8" w:rsidR="00437591" w:rsidRPr="00DF1B4C" w:rsidRDefault="00437591" w:rsidP="009174FD">
      <w:pPr>
        <w:pStyle w:val="FigureCaption"/>
        <w:sectPr w:rsidR="00437591" w:rsidRPr="00DF1B4C">
          <w:headerReference w:type="default" r:id="rId91"/>
          <w:footerReference w:type="default" r:id="rId92"/>
          <w:headerReference w:type="first" r:id="rId93"/>
          <w:footerReference w:type="first" r:id="rId94"/>
          <w:pgSz w:w="12240" w:h="15840" w:code="1"/>
          <w:pgMar w:top="1440" w:right="1440" w:bottom="1440" w:left="1440" w:header="720" w:footer="720" w:gutter="0"/>
          <w:cols w:space="720"/>
          <w:titlePg/>
          <w:docGrid w:linePitch="326"/>
        </w:sectPr>
      </w:pPr>
    </w:p>
    <w:p w14:paraId="728BA38B" w14:textId="2DA9AC7C" w:rsidR="005826DB" w:rsidRDefault="00427B87">
      <w:pPr>
        <w:pStyle w:val="BackMatterHeading"/>
      </w:pPr>
      <w:bookmarkStart w:id="672" w:name="_Toc488131981"/>
      <w:bookmarkStart w:id="673" w:name="_Toc510098784"/>
      <w:bookmarkStart w:id="674" w:name="_Toc510147795"/>
      <w:bookmarkStart w:id="675" w:name="_Toc512262098"/>
      <w:bookmarkStart w:id="676" w:name="_Toc512336801"/>
      <w:bookmarkStart w:id="677" w:name="_Toc43824984"/>
      <w:r>
        <w:lastRenderedPageBreak/>
        <w:t>Acronyms</w:t>
      </w:r>
      <w:bookmarkEnd w:id="672"/>
      <w:bookmarkEnd w:id="673"/>
      <w:bookmarkEnd w:id="674"/>
      <w:bookmarkEnd w:id="675"/>
      <w:bookmarkEnd w:id="676"/>
      <w:bookmarkEnd w:id="6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Caption w:val="Acronyms"/>
        <w:tblDescription w:val="This two-column, unbordered table presents the acronyms used in this document and their respective definitions."/>
      </w:tblPr>
      <w:tblGrid>
        <w:gridCol w:w="1620"/>
        <w:gridCol w:w="7730"/>
      </w:tblGrid>
      <w:tr w:rsidR="005826DB" w14:paraId="728BA38E" w14:textId="77777777" w:rsidTr="0099091C">
        <w:trPr>
          <w:tblHeader/>
        </w:trPr>
        <w:tc>
          <w:tcPr>
            <w:tcW w:w="1620" w:type="dxa"/>
            <w:vAlign w:val="center"/>
          </w:tcPr>
          <w:p w14:paraId="728BA38C" w14:textId="77777777" w:rsidR="005826DB" w:rsidRDefault="00427B87">
            <w:pPr>
              <w:pStyle w:val="TableColumnHeading"/>
              <w:rPr>
                <w:color w:val="FFFFFF" w:themeColor="background1"/>
              </w:rPr>
            </w:pPr>
            <w:r>
              <w:rPr>
                <w:color w:val="FFFFFF" w:themeColor="background1"/>
              </w:rPr>
              <w:t>Term</w:t>
            </w:r>
          </w:p>
        </w:tc>
        <w:tc>
          <w:tcPr>
            <w:tcW w:w="7730" w:type="dxa"/>
            <w:vAlign w:val="center"/>
          </w:tcPr>
          <w:p w14:paraId="728BA38D" w14:textId="77777777" w:rsidR="005826DB" w:rsidRDefault="00427B87">
            <w:pPr>
              <w:pStyle w:val="TableColumnHeading"/>
              <w:rPr>
                <w:color w:val="FFFFFF" w:themeColor="background1"/>
              </w:rPr>
            </w:pPr>
            <w:r>
              <w:rPr>
                <w:color w:val="FFFFFF" w:themeColor="background1"/>
              </w:rPr>
              <w:t>Definition</w:t>
            </w:r>
          </w:p>
        </w:tc>
      </w:tr>
      <w:tr w:rsidR="005826DB" w14:paraId="728BA391" w14:textId="77777777" w:rsidTr="0099091C">
        <w:tc>
          <w:tcPr>
            <w:tcW w:w="1620" w:type="dxa"/>
          </w:tcPr>
          <w:p w14:paraId="728BA38F" w14:textId="77777777" w:rsidR="005826DB" w:rsidRDefault="00427B87">
            <w:pPr>
              <w:pStyle w:val="AcronymTerm"/>
            </w:pPr>
            <w:r>
              <w:t>ACE</w:t>
            </w:r>
          </w:p>
        </w:tc>
        <w:tc>
          <w:tcPr>
            <w:tcW w:w="7730" w:type="dxa"/>
          </w:tcPr>
          <w:p w14:paraId="728BA390" w14:textId="77777777" w:rsidR="005826DB" w:rsidRDefault="00427B87">
            <w:pPr>
              <w:pStyle w:val="AcronymDefinition"/>
            </w:pPr>
            <w:r>
              <w:t>Accessible Communications for Everyone</w:t>
            </w:r>
          </w:p>
        </w:tc>
      </w:tr>
      <w:tr w:rsidR="005826DB" w14:paraId="728BA397" w14:textId="77777777" w:rsidTr="0099091C">
        <w:tc>
          <w:tcPr>
            <w:tcW w:w="1620" w:type="dxa"/>
          </w:tcPr>
          <w:p w14:paraId="728BA395" w14:textId="77777777" w:rsidR="005826DB" w:rsidRDefault="00427B87">
            <w:pPr>
              <w:pStyle w:val="AcronymTerm"/>
            </w:pPr>
            <w:r>
              <w:t>ADA</w:t>
            </w:r>
          </w:p>
        </w:tc>
        <w:tc>
          <w:tcPr>
            <w:tcW w:w="7730" w:type="dxa"/>
          </w:tcPr>
          <w:p w14:paraId="728BA396" w14:textId="77777777" w:rsidR="005826DB" w:rsidRDefault="00427B87">
            <w:pPr>
              <w:pStyle w:val="AcronymDefinition"/>
            </w:pPr>
            <w:r>
              <w:t>Americans with Disabilities Act</w:t>
            </w:r>
          </w:p>
        </w:tc>
      </w:tr>
      <w:tr w:rsidR="005826DB" w14:paraId="728BA39A" w14:textId="77777777" w:rsidTr="0099091C">
        <w:tc>
          <w:tcPr>
            <w:tcW w:w="1620" w:type="dxa"/>
          </w:tcPr>
          <w:p w14:paraId="728BA398" w14:textId="77777777" w:rsidR="005826DB" w:rsidRDefault="00427B87">
            <w:pPr>
              <w:pStyle w:val="AcronymTerm"/>
            </w:pPr>
            <w:r>
              <w:t>AMA</w:t>
            </w:r>
          </w:p>
        </w:tc>
        <w:tc>
          <w:tcPr>
            <w:tcW w:w="7730" w:type="dxa"/>
          </w:tcPr>
          <w:p w14:paraId="728BA399" w14:textId="77777777" w:rsidR="005826DB" w:rsidRDefault="00427B87">
            <w:pPr>
              <w:pStyle w:val="AcronymDefinition"/>
            </w:pPr>
            <w:r>
              <w:t>Automatic Message Accounting</w:t>
            </w:r>
          </w:p>
        </w:tc>
      </w:tr>
      <w:tr w:rsidR="005826DB" w14:paraId="728BA3A0" w14:textId="77777777" w:rsidTr="0099091C">
        <w:tc>
          <w:tcPr>
            <w:tcW w:w="1620" w:type="dxa"/>
          </w:tcPr>
          <w:p w14:paraId="728BA39E" w14:textId="77777777" w:rsidR="005826DB" w:rsidRDefault="00427B87">
            <w:pPr>
              <w:pStyle w:val="AcronymTerm"/>
            </w:pPr>
            <w:r>
              <w:t>API</w:t>
            </w:r>
          </w:p>
        </w:tc>
        <w:tc>
          <w:tcPr>
            <w:tcW w:w="7730" w:type="dxa"/>
          </w:tcPr>
          <w:p w14:paraId="728BA39F" w14:textId="77777777" w:rsidR="005826DB" w:rsidRDefault="00427B87">
            <w:pPr>
              <w:pStyle w:val="AcronymDefinition"/>
            </w:pPr>
            <w:r>
              <w:t>Application Programming Interface</w:t>
            </w:r>
          </w:p>
        </w:tc>
      </w:tr>
      <w:tr w:rsidR="005826DB" w14:paraId="728BA3A3" w14:textId="77777777" w:rsidTr="0099091C">
        <w:tc>
          <w:tcPr>
            <w:tcW w:w="1620" w:type="dxa"/>
          </w:tcPr>
          <w:p w14:paraId="728BA3A1" w14:textId="77777777" w:rsidR="005826DB" w:rsidRDefault="00427B87">
            <w:pPr>
              <w:pStyle w:val="AcronymTerm"/>
            </w:pPr>
            <w:r>
              <w:t>ASL</w:t>
            </w:r>
          </w:p>
        </w:tc>
        <w:tc>
          <w:tcPr>
            <w:tcW w:w="7730" w:type="dxa"/>
          </w:tcPr>
          <w:p w14:paraId="728BA3A2" w14:textId="77777777" w:rsidR="005826DB" w:rsidRDefault="00427B87">
            <w:pPr>
              <w:pStyle w:val="AcronymDefinition"/>
            </w:pPr>
            <w:r>
              <w:t>American Sign Language</w:t>
            </w:r>
          </w:p>
        </w:tc>
      </w:tr>
      <w:tr w:rsidR="005826DB" w14:paraId="728BA3A6" w14:textId="77777777" w:rsidTr="0099091C">
        <w:tc>
          <w:tcPr>
            <w:tcW w:w="1620" w:type="dxa"/>
          </w:tcPr>
          <w:p w14:paraId="728BA3A4" w14:textId="77777777" w:rsidR="005826DB" w:rsidRDefault="00427B87">
            <w:pPr>
              <w:pStyle w:val="AcronymTerm"/>
            </w:pPr>
            <w:r>
              <w:t>AWS</w:t>
            </w:r>
          </w:p>
        </w:tc>
        <w:tc>
          <w:tcPr>
            <w:tcW w:w="7730" w:type="dxa"/>
          </w:tcPr>
          <w:p w14:paraId="728BA3A5" w14:textId="77777777" w:rsidR="005826DB" w:rsidRDefault="00427B87">
            <w:pPr>
              <w:pStyle w:val="AcronymDefinition"/>
            </w:pPr>
            <w:r>
              <w:t>Amazon Web Services</w:t>
            </w:r>
          </w:p>
        </w:tc>
      </w:tr>
      <w:tr w:rsidR="005826DB" w14:paraId="728BA3A9" w14:textId="77777777" w:rsidTr="0099091C">
        <w:tc>
          <w:tcPr>
            <w:tcW w:w="1620" w:type="dxa"/>
          </w:tcPr>
          <w:p w14:paraId="728BA3A7" w14:textId="77777777" w:rsidR="005826DB" w:rsidRDefault="00427B87">
            <w:pPr>
              <w:pStyle w:val="AcronymTerm"/>
            </w:pPr>
            <w:r>
              <w:t>CA</w:t>
            </w:r>
          </w:p>
        </w:tc>
        <w:tc>
          <w:tcPr>
            <w:tcW w:w="7730" w:type="dxa"/>
          </w:tcPr>
          <w:p w14:paraId="728BA3A8" w14:textId="77777777" w:rsidR="005826DB" w:rsidRDefault="00427B87">
            <w:pPr>
              <w:pStyle w:val="AcronymDefinition"/>
            </w:pPr>
            <w:r>
              <w:t>Communication Assistant, Certificate Authority</w:t>
            </w:r>
          </w:p>
        </w:tc>
      </w:tr>
      <w:tr w:rsidR="005826DB" w14:paraId="728BA3AF" w14:textId="77777777" w:rsidTr="0099091C">
        <w:tc>
          <w:tcPr>
            <w:tcW w:w="1620" w:type="dxa"/>
          </w:tcPr>
          <w:p w14:paraId="728BA3AD" w14:textId="77777777" w:rsidR="005826DB" w:rsidRDefault="00427B87">
            <w:pPr>
              <w:pStyle w:val="AcronymTerm"/>
            </w:pPr>
            <w:r>
              <w:t>CDR</w:t>
            </w:r>
          </w:p>
        </w:tc>
        <w:tc>
          <w:tcPr>
            <w:tcW w:w="7730" w:type="dxa"/>
          </w:tcPr>
          <w:p w14:paraId="728BA3AE" w14:textId="77777777" w:rsidR="005826DB" w:rsidRDefault="00427B87">
            <w:pPr>
              <w:pStyle w:val="AcronymDefinition"/>
            </w:pPr>
            <w:r>
              <w:t>Call Detail Record</w:t>
            </w:r>
          </w:p>
        </w:tc>
      </w:tr>
      <w:tr w:rsidR="001D5D6C" w14:paraId="771FC984" w14:textId="77777777" w:rsidTr="0099091C">
        <w:tc>
          <w:tcPr>
            <w:tcW w:w="1620" w:type="dxa"/>
          </w:tcPr>
          <w:p w14:paraId="64488B8B" w14:textId="2BD84EA7" w:rsidR="001D5D6C" w:rsidRDefault="001D5D6C">
            <w:pPr>
              <w:pStyle w:val="AcronymTerm"/>
            </w:pPr>
            <w:r>
              <w:t>CMS</w:t>
            </w:r>
          </w:p>
        </w:tc>
        <w:tc>
          <w:tcPr>
            <w:tcW w:w="7730" w:type="dxa"/>
          </w:tcPr>
          <w:p w14:paraId="4E1E2FE2" w14:textId="15D33D2D" w:rsidR="001D5D6C" w:rsidRDefault="001D5D6C">
            <w:pPr>
              <w:pStyle w:val="AcronymDefinition"/>
            </w:pPr>
            <w:r w:rsidRPr="001D5D6C">
              <w:t>Centers for Medicare &amp; Medicaid Services</w:t>
            </w:r>
          </w:p>
        </w:tc>
      </w:tr>
      <w:tr w:rsidR="005826DB" w14:paraId="728BA3B2" w14:textId="77777777" w:rsidTr="0099091C">
        <w:tc>
          <w:tcPr>
            <w:tcW w:w="1620" w:type="dxa"/>
          </w:tcPr>
          <w:p w14:paraId="728BA3B0" w14:textId="77777777" w:rsidR="005826DB" w:rsidRDefault="00427B87">
            <w:pPr>
              <w:pStyle w:val="AcronymTerm"/>
            </w:pPr>
            <w:r>
              <w:t>COE</w:t>
            </w:r>
          </w:p>
        </w:tc>
        <w:tc>
          <w:tcPr>
            <w:tcW w:w="7730" w:type="dxa"/>
          </w:tcPr>
          <w:p w14:paraId="728BA3B1" w14:textId="77777777" w:rsidR="005826DB" w:rsidRDefault="00427B87">
            <w:pPr>
              <w:pStyle w:val="AcronymDefinition"/>
            </w:pPr>
            <w:r>
              <w:t>Center of Expertise</w:t>
            </w:r>
          </w:p>
        </w:tc>
      </w:tr>
      <w:tr w:rsidR="005826DB" w14:paraId="728BA3B5" w14:textId="77777777" w:rsidTr="0099091C">
        <w:tc>
          <w:tcPr>
            <w:tcW w:w="1620" w:type="dxa"/>
          </w:tcPr>
          <w:p w14:paraId="728BA3B3" w14:textId="77777777" w:rsidR="005826DB" w:rsidRDefault="00427B87">
            <w:pPr>
              <w:pStyle w:val="AcronymTerm"/>
            </w:pPr>
            <w:r>
              <w:t>COTS</w:t>
            </w:r>
          </w:p>
        </w:tc>
        <w:tc>
          <w:tcPr>
            <w:tcW w:w="7730" w:type="dxa"/>
          </w:tcPr>
          <w:p w14:paraId="728BA3B4" w14:textId="77777777" w:rsidR="005826DB" w:rsidRDefault="00427B87">
            <w:pPr>
              <w:pStyle w:val="AcronymDefinition"/>
            </w:pPr>
            <w:r>
              <w:t>Commercial Off-the-Shelf</w:t>
            </w:r>
          </w:p>
        </w:tc>
      </w:tr>
      <w:tr w:rsidR="005826DB" w14:paraId="728BA3B8" w14:textId="77777777" w:rsidTr="0099091C">
        <w:tc>
          <w:tcPr>
            <w:tcW w:w="1620" w:type="dxa"/>
          </w:tcPr>
          <w:p w14:paraId="728BA3B6" w14:textId="77777777" w:rsidR="005826DB" w:rsidRDefault="00427B87">
            <w:pPr>
              <w:pStyle w:val="AcronymTerm"/>
            </w:pPr>
            <w:r>
              <w:t>CRM</w:t>
            </w:r>
          </w:p>
        </w:tc>
        <w:tc>
          <w:tcPr>
            <w:tcW w:w="7730" w:type="dxa"/>
          </w:tcPr>
          <w:p w14:paraId="728BA3B7" w14:textId="77777777" w:rsidR="005826DB" w:rsidRDefault="00427B87">
            <w:pPr>
              <w:pStyle w:val="AcronymDefinition"/>
            </w:pPr>
            <w:r>
              <w:t>Customer Relationship Management</w:t>
            </w:r>
          </w:p>
        </w:tc>
      </w:tr>
      <w:tr w:rsidR="005826DB" w14:paraId="728BA3BB" w14:textId="77777777" w:rsidTr="0099091C">
        <w:tc>
          <w:tcPr>
            <w:tcW w:w="1620" w:type="dxa"/>
          </w:tcPr>
          <w:p w14:paraId="728BA3B9" w14:textId="03FD932F" w:rsidR="005826DB" w:rsidRDefault="009306A3">
            <w:pPr>
              <w:pStyle w:val="AcronymTerm"/>
            </w:pPr>
            <w:r>
              <w:t>CSR</w:t>
            </w:r>
          </w:p>
        </w:tc>
        <w:tc>
          <w:tcPr>
            <w:tcW w:w="7730" w:type="dxa"/>
          </w:tcPr>
          <w:p w14:paraId="728BA3BA" w14:textId="0E15E9AE" w:rsidR="005826DB" w:rsidRDefault="009306A3">
            <w:pPr>
              <w:pStyle w:val="AcronymDefinition"/>
            </w:pPr>
            <w:r w:rsidRPr="009306A3">
              <w:t xml:space="preserve">Customer Service </w:t>
            </w:r>
            <w:r w:rsidR="001A25E3">
              <w:t>Representative</w:t>
            </w:r>
          </w:p>
        </w:tc>
      </w:tr>
      <w:tr w:rsidR="0018211E" w14:paraId="76944766" w14:textId="77777777" w:rsidTr="0099091C">
        <w:tc>
          <w:tcPr>
            <w:tcW w:w="1620" w:type="dxa"/>
          </w:tcPr>
          <w:p w14:paraId="67C91BC9" w14:textId="4B643B0E" w:rsidR="0018211E" w:rsidRDefault="0018211E">
            <w:pPr>
              <w:pStyle w:val="AcronymTerm"/>
            </w:pPr>
            <w:r>
              <w:t>CSV</w:t>
            </w:r>
          </w:p>
        </w:tc>
        <w:tc>
          <w:tcPr>
            <w:tcW w:w="7730" w:type="dxa"/>
          </w:tcPr>
          <w:p w14:paraId="293BCF81" w14:textId="5D1CE83E" w:rsidR="0018211E" w:rsidRPr="009306A3" w:rsidRDefault="0018211E">
            <w:pPr>
              <w:pStyle w:val="AcronymDefinition"/>
            </w:pPr>
            <w:r>
              <w:t>Comma Separated Value</w:t>
            </w:r>
          </w:p>
        </w:tc>
      </w:tr>
      <w:tr w:rsidR="005826DB" w14:paraId="728BA3C1" w14:textId="77777777" w:rsidTr="0099091C">
        <w:tc>
          <w:tcPr>
            <w:tcW w:w="1620" w:type="dxa"/>
          </w:tcPr>
          <w:p w14:paraId="728BA3BF" w14:textId="77777777" w:rsidR="005826DB" w:rsidRDefault="00427B87">
            <w:pPr>
              <w:pStyle w:val="AcronymTerm"/>
            </w:pPr>
            <w:r>
              <w:t>DVC</w:t>
            </w:r>
          </w:p>
        </w:tc>
        <w:tc>
          <w:tcPr>
            <w:tcW w:w="7730" w:type="dxa"/>
          </w:tcPr>
          <w:p w14:paraId="728BA3C0" w14:textId="77777777" w:rsidR="005826DB" w:rsidRDefault="00427B87">
            <w:pPr>
              <w:pStyle w:val="AcronymDefinition"/>
            </w:pPr>
            <w:r>
              <w:t>Direct Video Calling</w:t>
            </w:r>
          </w:p>
        </w:tc>
      </w:tr>
      <w:tr w:rsidR="005826DB" w14:paraId="728BA3C4" w14:textId="77777777" w:rsidTr="0099091C">
        <w:tc>
          <w:tcPr>
            <w:tcW w:w="1620" w:type="dxa"/>
          </w:tcPr>
          <w:p w14:paraId="728BA3C2" w14:textId="77777777" w:rsidR="005826DB" w:rsidRDefault="00427B87">
            <w:pPr>
              <w:pStyle w:val="AcronymTerm"/>
            </w:pPr>
            <w:r>
              <w:t>EIP</w:t>
            </w:r>
          </w:p>
        </w:tc>
        <w:tc>
          <w:tcPr>
            <w:tcW w:w="7730" w:type="dxa"/>
          </w:tcPr>
          <w:p w14:paraId="728BA3C3" w14:textId="77777777" w:rsidR="005826DB" w:rsidRDefault="00427B87">
            <w:pPr>
              <w:pStyle w:val="AcronymDefinition"/>
            </w:pPr>
            <w:r>
              <w:t>Elastic Internet Protocol</w:t>
            </w:r>
          </w:p>
        </w:tc>
      </w:tr>
      <w:tr w:rsidR="005826DB" w14:paraId="728BA3C7" w14:textId="77777777" w:rsidTr="0099091C">
        <w:tc>
          <w:tcPr>
            <w:tcW w:w="1620" w:type="dxa"/>
          </w:tcPr>
          <w:p w14:paraId="728BA3C5" w14:textId="77777777" w:rsidR="005826DB" w:rsidRDefault="00427B87">
            <w:pPr>
              <w:pStyle w:val="AcronymTerm"/>
            </w:pPr>
            <w:r>
              <w:t>ENUM</w:t>
            </w:r>
          </w:p>
        </w:tc>
        <w:tc>
          <w:tcPr>
            <w:tcW w:w="7730" w:type="dxa"/>
          </w:tcPr>
          <w:p w14:paraId="728BA3C6" w14:textId="77777777" w:rsidR="005826DB" w:rsidRDefault="00427B87">
            <w:pPr>
              <w:pStyle w:val="AcronymDefinition"/>
            </w:pPr>
            <w:r>
              <w:t>E.164 Number to URI Mapping</w:t>
            </w:r>
          </w:p>
        </w:tc>
      </w:tr>
      <w:tr w:rsidR="005826DB" w14:paraId="728BA3CA" w14:textId="77777777" w:rsidTr="0099091C">
        <w:tc>
          <w:tcPr>
            <w:tcW w:w="1620" w:type="dxa"/>
          </w:tcPr>
          <w:p w14:paraId="728BA3C8" w14:textId="77777777" w:rsidR="005826DB" w:rsidRDefault="00427B87">
            <w:pPr>
              <w:pStyle w:val="AcronymTerm"/>
            </w:pPr>
            <w:r>
              <w:t>ESB</w:t>
            </w:r>
          </w:p>
        </w:tc>
        <w:tc>
          <w:tcPr>
            <w:tcW w:w="7730" w:type="dxa"/>
          </w:tcPr>
          <w:p w14:paraId="728BA3C9" w14:textId="77777777" w:rsidR="005826DB" w:rsidRDefault="00427B87">
            <w:pPr>
              <w:pStyle w:val="AcronymDefinition"/>
            </w:pPr>
            <w:r>
              <w:t>Enterprise Service Bus</w:t>
            </w:r>
          </w:p>
        </w:tc>
      </w:tr>
      <w:tr w:rsidR="005826DB" w14:paraId="728BA3CD" w14:textId="77777777" w:rsidTr="0099091C">
        <w:tc>
          <w:tcPr>
            <w:tcW w:w="1620" w:type="dxa"/>
          </w:tcPr>
          <w:p w14:paraId="728BA3CB" w14:textId="77777777" w:rsidR="005826DB" w:rsidRDefault="00427B87">
            <w:pPr>
              <w:pStyle w:val="AcronymTerm"/>
            </w:pPr>
            <w:r>
              <w:t>FCC</w:t>
            </w:r>
          </w:p>
        </w:tc>
        <w:tc>
          <w:tcPr>
            <w:tcW w:w="7730" w:type="dxa"/>
          </w:tcPr>
          <w:p w14:paraId="728BA3CC" w14:textId="77777777" w:rsidR="005826DB" w:rsidRDefault="00427B87">
            <w:pPr>
              <w:pStyle w:val="AcronymDefinition"/>
            </w:pPr>
            <w:r>
              <w:t>Federal Communications Commission</w:t>
            </w:r>
          </w:p>
        </w:tc>
      </w:tr>
      <w:tr w:rsidR="005826DB" w14:paraId="728BA3D0" w14:textId="77777777" w:rsidTr="0099091C">
        <w:tc>
          <w:tcPr>
            <w:tcW w:w="1620" w:type="dxa"/>
          </w:tcPr>
          <w:p w14:paraId="728BA3CE" w14:textId="77777777" w:rsidR="005826DB" w:rsidRDefault="00427B87">
            <w:pPr>
              <w:pStyle w:val="AcronymTerm"/>
            </w:pPr>
            <w:r>
              <w:t>FFRDC</w:t>
            </w:r>
          </w:p>
        </w:tc>
        <w:tc>
          <w:tcPr>
            <w:tcW w:w="7730" w:type="dxa"/>
          </w:tcPr>
          <w:p w14:paraId="728BA3CF" w14:textId="77777777" w:rsidR="005826DB" w:rsidRDefault="00427B87">
            <w:pPr>
              <w:pStyle w:val="AcronymDefinition"/>
            </w:pPr>
            <w:r>
              <w:t>Federally Funded Research and Development Center</w:t>
            </w:r>
          </w:p>
        </w:tc>
      </w:tr>
      <w:tr w:rsidR="005826DB" w14:paraId="728BA3D3" w14:textId="77777777" w:rsidTr="0099091C">
        <w:tc>
          <w:tcPr>
            <w:tcW w:w="1620" w:type="dxa"/>
          </w:tcPr>
          <w:p w14:paraId="728BA3D1" w14:textId="77777777" w:rsidR="005826DB" w:rsidRDefault="00427B87">
            <w:pPr>
              <w:pStyle w:val="AcronymTerm"/>
            </w:pPr>
            <w:r>
              <w:t>GUI</w:t>
            </w:r>
          </w:p>
        </w:tc>
        <w:tc>
          <w:tcPr>
            <w:tcW w:w="7730" w:type="dxa"/>
          </w:tcPr>
          <w:p w14:paraId="728BA3D2" w14:textId="77777777" w:rsidR="005826DB" w:rsidRDefault="00427B87">
            <w:pPr>
              <w:pStyle w:val="AcronymDefinition"/>
            </w:pPr>
            <w:r>
              <w:t>Graphical User Interface</w:t>
            </w:r>
          </w:p>
        </w:tc>
      </w:tr>
      <w:tr w:rsidR="00235F52" w14:paraId="4FD6B6CA" w14:textId="77777777" w:rsidTr="0099091C">
        <w:tc>
          <w:tcPr>
            <w:tcW w:w="1620" w:type="dxa"/>
          </w:tcPr>
          <w:p w14:paraId="73B47825" w14:textId="30209D1A" w:rsidR="00235F52" w:rsidRDefault="00235F52">
            <w:pPr>
              <w:pStyle w:val="AcronymTerm"/>
            </w:pPr>
            <w:r>
              <w:t>HSTS</w:t>
            </w:r>
          </w:p>
        </w:tc>
        <w:tc>
          <w:tcPr>
            <w:tcW w:w="7730" w:type="dxa"/>
          </w:tcPr>
          <w:p w14:paraId="6D722A89" w14:textId="3B2B3506" w:rsidR="00235F52" w:rsidRDefault="001A25E3">
            <w:pPr>
              <w:pStyle w:val="AcronymDefinition"/>
            </w:pPr>
            <w:r>
              <w:t xml:space="preserve">HyperText Transfer Protocol </w:t>
            </w:r>
            <w:r w:rsidR="00235F52">
              <w:t>Strict Transport Security</w:t>
            </w:r>
          </w:p>
        </w:tc>
      </w:tr>
      <w:tr w:rsidR="001A25E3" w14:paraId="28545088" w14:textId="77777777" w:rsidTr="0099091C">
        <w:tc>
          <w:tcPr>
            <w:tcW w:w="1620" w:type="dxa"/>
          </w:tcPr>
          <w:p w14:paraId="517C80C5" w14:textId="44205B1C" w:rsidR="001A25E3" w:rsidRDefault="001A25E3">
            <w:pPr>
              <w:pStyle w:val="AcronymTerm"/>
            </w:pPr>
            <w:r>
              <w:t>HTTP</w:t>
            </w:r>
          </w:p>
        </w:tc>
        <w:tc>
          <w:tcPr>
            <w:tcW w:w="7730" w:type="dxa"/>
          </w:tcPr>
          <w:p w14:paraId="3064DBE3" w14:textId="59AB1F82" w:rsidR="001A25E3" w:rsidRDefault="001A25E3">
            <w:pPr>
              <w:pStyle w:val="AcronymDefinition"/>
            </w:pPr>
            <w:r>
              <w:t>HyperText Transfer Protocol</w:t>
            </w:r>
          </w:p>
        </w:tc>
      </w:tr>
      <w:tr w:rsidR="005826DB" w14:paraId="728BA3D6" w14:textId="77777777" w:rsidTr="0099091C">
        <w:tc>
          <w:tcPr>
            <w:tcW w:w="1620" w:type="dxa"/>
          </w:tcPr>
          <w:p w14:paraId="728BA3D4" w14:textId="77777777" w:rsidR="005826DB" w:rsidRDefault="00427B87">
            <w:pPr>
              <w:pStyle w:val="AcronymTerm"/>
            </w:pPr>
            <w:r>
              <w:t>HTTPS</w:t>
            </w:r>
          </w:p>
        </w:tc>
        <w:tc>
          <w:tcPr>
            <w:tcW w:w="7730" w:type="dxa"/>
          </w:tcPr>
          <w:p w14:paraId="728BA3D5" w14:textId="6F323EB6" w:rsidR="005826DB" w:rsidRDefault="00427B87">
            <w:pPr>
              <w:pStyle w:val="AcronymDefinition"/>
            </w:pPr>
            <w:r>
              <w:t xml:space="preserve">HyperText </w:t>
            </w:r>
            <w:r w:rsidR="001A25E3">
              <w:t xml:space="preserve">Transfer </w:t>
            </w:r>
            <w:r>
              <w:t>Protocol Secure</w:t>
            </w:r>
          </w:p>
        </w:tc>
      </w:tr>
      <w:tr w:rsidR="005826DB" w14:paraId="728BA3D9" w14:textId="77777777" w:rsidTr="0099091C">
        <w:tc>
          <w:tcPr>
            <w:tcW w:w="1620" w:type="dxa"/>
          </w:tcPr>
          <w:p w14:paraId="728BA3D7" w14:textId="77777777" w:rsidR="005826DB" w:rsidRDefault="00427B87">
            <w:pPr>
              <w:pStyle w:val="AcronymTerm"/>
            </w:pPr>
            <w:r>
              <w:t>iTRS</w:t>
            </w:r>
          </w:p>
        </w:tc>
        <w:tc>
          <w:tcPr>
            <w:tcW w:w="7730" w:type="dxa"/>
          </w:tcPr>
          <w:p w14:paraId="728BA3D8" w14:textId="7C7B86C4" w:rsidR="005826DB" w:rsidRDefault="002C6D94">
            <w:pPr>
              <w:pStyle w:val="AcronymDefinition"/>
            </w:pPr>
            <w:r>
              <w:t xml:space="preserve">Interstate </w:t>
            </w:r>
            <w:r w:rsidR="00427B87">
              <w:t>Telecommunications Relay Service</w:t>
            </w:r>
          </w:p>
        </w:tc>
      </w:tr>
      <w:tr w:rsidR="005826DB" w14:paraId="728BA3DF" w14:textId="77777777" w:rsidTr="0099091C">
        <w:tc>
          <w:tcPr>
            <w:tcW w:w="1620" w:type="dxa"/>
          </w:tcPr>
          <w:p w14:paraId="728BA3DD" w14:textId="77777777" w:rsidR="005826DB" w:rsidRDefault="00427B87">
            <w:pPr>
              <w:pStyle w:val="AcronymTerm"/>
            </w:pPr>
            <w:r>
              <w:t>IP</w:t>
            </w:r>
          </w:p>
        </w:tc>
        <w:tc>
          <w:tcPr>
            <w:tcW w:w="7730" w:type="dxa"/>
          </w:tcPr>
          <w:p w14:paraId="728BA3DE" w14:textId="77777777" w:rsidR="005826DB" w:rsidRDefault="00427B87">
            <w:pPr>
              <w:pStyle w:val="AcronymDefinition"/>
            </w:pPr>
            <w:r>
              <w:t>Internet Protocol</w:t>
            </w:r>
          </w:p>
        </w:tc>
      </w:tr>
      <w:tr w:rsidR="005826DB" w14:paraId="728BA3F4" w14:textId="77777777" w:rsidTr="0099091C">
        <w:tc>
          <w:tcPr>
            <w:tcW w:w="1620" w:type="dxa"/>
          </w:tcPr>
          <w:p w14:paraId="728BA3F2" w14:textId="77777777" w:rsidR="005826DB" w:rsidRDefault="00427B87">
            <w:pPr>
              <w:pStyle w:val="AcronymTerm"/>
            </w:pPr>
            <w:r>
              <w:t>JSON</w:t>
            </w:r>
          </w:p>
        </w:tc>
        <w:tc>
          <w:tcPr>
            <w:tcW w:w="7730" w:type="dxa"/>
          </w:tcPr>
          <w:p w14:paraId="728BA3F3" w14:textId="77777777" w:rsidR="005826DB" w:rsidRDefault="00427B87">
            <w:pPr>
              <w:pStyle w:val="AcronymDefinition"/>
            </w:pPr>
            <w:r>
              <w:t>JavaScript Object Notation</w:t>
            </w:r>
          </w:p>
        </w:tc>
      </w:tr>
      <w:tr w:rsidR="005826DB" w14:paraId="728BA3F7" w14:textId="77777777" w:rsidTr="0099091C">
        <w:tc>
          <w:tcPr>
            <w:tcW w:w="1620" w:type="dxa"/>
          </w:tcPr>
          <w:p w14:paraId="728BA3F5" w14:textId="77777777" w:rsidR="005826DB" w:rsidRDefault="00427B87">
            <w:pPr>
              <w:pStyle w:val="AcronymTerm"/>
            </w:pPr>
            <w:r>
              <w:t>KPI</w:t>
            </w:r>
          </w:p>
        </w:tc>
        <w:tc>
          <w:tcPr>
            <w:tcW w:w="7730" w:type="dxa"/>
          </w:tcPr>
          <w:p w14:paraId="728BA3F6" w14:textId="77777777" w:rsidR="005826DB" w:rsidRDefault="00427B87">
            <w:pPr>
              <w:pStyle w:val="AcronymDefinition"/>
            </w:pPr>
            <w:r>
              <w:t>Key Performance Indicator</w:t>
            </w:r>
          </w:p>
        </w:tc>
      </w:tr>
      <w:tr w:rsidR="005826DB" w14:paraId="728BA3FA" w14:textId="77777777" w:rsidTr="0099091C">
        <w:tc>
          <w:tcPr>
            <w:tcW w:w="1620" w:type="dxa"/>
          </w:tcPr>
          <w:p w14:paraId="728BA3F8" w14:textId="77777777" w:rsidR="005826DB" w:rsidRDefault="00427B87">
            <w:pPr>
              <w:pStyle w:val="AcronymTerm"/>
            </w:pPr>
            <w:r>
              <w:t>NAT</w:t>
            </w:r>
          </w:p>
        </w:tc>
        <w:tc>
          <w:tcPr>
            <w:tcW w:w="7730" w:type="dxa"/>
          </w:tcPr>
          <w:p w14:paraId="728BA3F9" w14:textId="77777777" w:rsidR="005826DB" w:rsidRDefault="00427B87">
            <w:pPr>
              <w:pStyle w:val="AcronymDefinition"/>
            </w:pPr>
            <w:r>
              <w:t>Network Address Translation</w:t>
            </w:r>
          </w:p>
        </w:tc>
      </w:tr>
      <w:tr w:rsidR="009B282E" w14:paraId="317AD5EA" w14:textId="77777777" w:rsidTr="0099091C">
        <w:tc>
          <w:tcPr>
            <w:tcW w:w="1620" w:type="dxa"/>
          </w:tcPr>
          <w:p w14:paraId="0B60CF5A" w14:textId="1024CFFD" w:rsidR="009B282E" w:rsidRPr="0018211E" w:rsidRDefault="009B282E" w:rsidP="0099091C">
            <w:pPr>
              <w:pStyle w:val="AcronymDefinition"/>
              <w:rPr>
                <w:b/>
              </w:rPr>
            </w:pPr>
            <w:r>
              <w:rPr>
                <w:b/>
              </w:rPr>
              <w:lastRenderedPageBreak/>
              <w:t>NGINX</w:t>
            </w:r>
          </w:p>
        </w:tc>
        <w:tc>
          <w:tcPr>
            <w:tcW w:w="7730" w:type="dxa"/>
          </w:tcPr>
          <w:p w14:paraId="1BFF7010" w14:textId="68D22833" w:rsidR="009B282E" w:rsidRPr="00787574" w:rsidRDefault="009B282E">
            <w:pPr>
              <w:pStyle w:val="AcronymDefinition"/>
              <w:rPr>
                <w:shd w:val="clear" w:color="auto" w:fill="FFFFFF"/>
              </w:rPr>
            </w:pPr>
            <w:r w:rsidRPr="009B282E">
              <w:rPr>
                <w:shd w:val="clear" w:color="auto" w:fill="FFFFFF"/>
              </w:rPr>
              <w:t>A web server which can also be used as a reverse proxy, load balancer, mail proxy and HTTP cache</w:t>
            </w:r>
          </w:p>
        </w:tc>
      </w:tr>
      <w:tr w:rsidR="005826DB" w14:paraId="728BA400" w14:textId="77777777" w:rsidTr="0099091C">
        <w:tc>
          <w:tcPr>
            <w:tcW w:w="1620" w:type="dxa"/>
          </w:tcPr>
          <w:p w14:paraId="728BA3FE" w14:textId="3A5626D7" w:rsidR="005826DB" w:rsidRDefault="007837D6" w:rsidP="0099091C">
            <w:pPr>
              <w:pStyle w:val="AcronymDefinition"/>
            </w:pPr>
            <w:r w:rsidRPr="0018211E">
              <w:rPr>
                <w:b/>
              </w:rPr>
              <w:t>OpenAM</w:t>
            </w:r>
          </w:p>
        </w:tc>
        <w:tc>
          <w:tcPr>
            <w:tcW w:w="7730" w:type="dxa"/>
          </w:tcPr>
          <w:p w14:paraId="728BA3FF" w14:textId="015A816C" w:rsidR="005826DB" w:rsidRDefault="00787574">
            <w:pPr>
              <w:pStyle w:val="AcronymDefinition"/>
            </w:pPr>
            <w:r w:rsidRPr="00787574">
              <w:rPr>
                <w:shd w:val="clear" w:color="auto" w:fill="FFFFFF"/>
              </w:rPr>
              <w:t>Open Access Management</w:t>
            </w:r>
            <w:r w:rsidDel="00787574">
              <w:rPr>
                <w:shd w:val="clear" w:color="auto" w:fill="FFFFFF"/>
              </w:rPr>
              <w:t xml:space="preserve"> </w:t>
            </w:r>
          </w:p>
        </w:tc>
      </w:tr>
      <w:tr w:rsidR="00787574" w14:paraId="6731F5C8" w14:textId="77777777" w:rsidTr="0099091C">
        <w:tc>
          <w:tcPr>
            <w:tcW w:w="1620" w:type="dxa"/>
          </w:tcPr>
          <w:p w14:paraId="68157C9A" w14:textId="3A20CF14" w:rsidR="00787574" w:rsidRDefault="00787574">
            <w:pPr>
              <w:pStyle w:val="AcronymTerm"/>
            </w:pPr>
            <w:r>
              <w:t>OS</w:t>
            </w:r>
          </w:p>
        </w:tc>
        <w:tc>
          <w:tcPr>
            <w:tcW w:w="7730" w:type="dxa"/>
          </w:tcPr>
          <w:p w14:paraId="1B5A0301" w14:textId="44D50495" w:rsidR="00787574" w:rsidRDefault="00787574">
            <w:pPr>
              <w:pStyle w:val="AcronymDefinition"/>
            </w:pPr>
            <w:r>
              <w:t>Operating System</w:t>
            </w:r>
          </w:p>
        </w:tc>
      </w:tr>
      <w:tr w:rsidR="005826DB" w14:paraId="728BA406" w14:textId="77777777" w:rsidTr="0099091C">
        <w:tc>
          <w:tcPr>
            <w:tcW w:w="1620" w:type="dxa"/>
          </w:tcPr>
          <w:p w14:paraId="728BA404" w14:textId="77777777" w:rsidR="005826DB" w:rsidRDefault="00427B87">
            <w:pPr>
              <w:pStyle w:val="AcronymTerm"/>
            </w:pPr>
            <w:r>
              <w:t>PBX</w:t>
            </w:r>
          </w:p>
        </w:tc>
        <w:tc>
          <w:tcPr>
            <w:tcW w:w="7730" w:type="dxa"/>
          </w:tcPr>
          <w:p w14:paraId="728BA405" w14:textId="77777777" w:rsidR="005826DB" w:rsidRDefault="00427B87">
            <w:pPr>
              <w:pStyle w:val="AcronymDefinition"/>
            </w:pPr>
            <w:r>
              <w:t>Private Branch Exchange</w:t>
            </w:r>
          </w:p>
        </w:tc>
      </w:tr>
      <w:tr w:rsidR="005826DB" w14:paraId="728BA409" w14:textId="77777777" w:rsidTr="0099091C">
        <w:tc>
          <w:tcPr>
            <w:tcW w:w="1620" w:type="dxa"/>
          </w:tcPr>
          <w:p w14:paraId="728BA407" w14:textId="77777777" w:rsidR="005826DB" w:rsidRDefault="00427B87">
            <w:pPr>
              <w:pStyle w:val="AcronymTerm"/>
            </w:pPr>
            <w:r>
              <w:t>POC</w:t>
            </w:r>
          </w:p>
        </w:tc>
        <w:tc>
          <w:tcPr>
            <w:tcW w:w="7730" w:type="dxa"/>
          </w:tcPr>
          <w:p w14:paraId="728BA408" w14:textId="77777777" w:rsidR="005826DB" w:rsidRDefault="00427B87">
            <w:pPr>
              <w:pStyle w:val="AcronymDefinition"/>
            </w:pPr>
            <w:r>
              <w:t>Proof of Concept</w:t>
            </w:r>
          </w:p>
        </w:tc>
      </w:tr>
      <w:tr w:rsidR="005826DB" w14:paraId="728BA40C" w14:textId="77777777" w:rsidTr="0099091C">
        <w:tc>
          <w:tcPr>
            <w:tcW w:w="1620" w:type="dxa"/>
          </w:tcPr>
          <w:p w14:paraId="728BA40A" w14:textId="77777777" w:rsidR="005826DB" w:rsidRDefault="00427B87">
            <w:pPr>
              <w:pStyle w:val="AcronymTerm"/>
            </w:pPr>
            <w:r>
              <w:t>PSTN</w:t>
            </w:r>
          </w:p>
        </w:tc>
        <w:tc>
          <w:tcPr>
            <w:tcW w:w="7730" w:type="dxa"/>
          </w:tcPr>
          <w:p w14:paraId="728BA40B" w14:textId="43119D96" w:rsidR="005826DB" w:rsidRDefault="00427B87">
            <w:pPr>
              <w:pStyle w:val="AcronymDefinition"/>
            </w:pPr>
            <w:r>
              <w:t>Public Switch</w:t>
            </w:r>
            <w:r w:rsidR="007D32E3">
              <w:t>ed</w:t>
            </w:r>
            <w:r>
              <w:t xml:space="preserve"> Telephone Network</w:t>
            </w:r>
          </w:p>
        </w:tc>
      </w:tr>
      <w:tr w:rsidR="005826DB" w14:paraId="728BA412" w14:textId="77777777" w:rsidTr="0099091C">
        <w:tc>
          <w:tcPr>
            <w:tcW w:w="1620" w:type="dxa"/>
          </w:tcPr>
          <w:p w14:paraId="728BA410" w14:textId="77777777" w:rsidR="005826DB" w:rsidRDefault="00427B87">
            <w:pPr>
              <w:pStyle w:val="AcronymTerm"/>
            </w:pPr>
            <w:r>
              <w:t>REST</w:t>
            </w:r>
          </w:p>
        </w:tc>
        <w:tc>
          <w:tcPr>
            <w:tcW w:w="7730" w:type="dxa"/>
          </w:tcPr>
          <w:p w14:paraId="728BA411" w14:textId="77777777" w:rsidR="005826DB" w:rsidRDefault="00427B87">
            <w:pPr>
              <w:pStyle w:val="AcronymDefinition"/>
            </w:pPr>
            <w:r>
              <w:t>Representational State Transfer</w:t>
            </w:r>
          </w:p>
        </w:tc>
      </w:tr>
      <w:tr w:rsidR="005826DB" w14:paraId="728BA415" w14:textId="77777777" w:rsidTr="0099091C">
        <w:tc>
          <w:tcPr>
            <w:tcW w:w="1620" w:type="dxa"/>
          </w:tcPr>
          <w:p w14:paraId="728BA413" w14:textId="77777777" w:rsidR="005826DB" w:rsidRDefault="00427B87">
            <w:pPr>
              <w:pStyle w:val="AcronymTerm"/>
            </w:pPr>
            <w:r>
              <w:t>RFC</w:t>
            </w:r>
          </w:p>
        </w:tc>
        <w:tc>
          <w:tcPr>
            <w:tcW w:w="7730" w:type="dxa"/>
          </w:tcPr>
          <w:p w14:paraId="728BA414" w14:textId="77777777" w:rsidR="005826DB" w:rsidRDefault="00427B87">
            <w:pPr>
              <w:pStyle w:val="AcronymDefinition"/>
            </w:pPr>
            <w:r>
              <w:t>Request for Comment</w:t>
            </w:r>
          </w:p>
        </w:tc>
      </w:tr>
      <w:tr w:rsidR="005826DB" w14:paraId="728BA41B" w14:textId="77777777" w:rsidTr="0099091C">
        <w:tc>
          <w:tcPr>
            <w:tcW w:w="1620" w:type="dxa"/>
          </w:tcPr>
          <w:p w14:paraId="728BA419" w14:textId="77777777" w:rsidR="005826DB" w:rsidRDefault="00427B87">
            <w:pPr>
              <w:pStyle w:val="AcronymTerm"/>
            </w:pPr>
            <w:r>
              <w:t>RTT</w:t>
            </w:r>
          </w:p>
        </w:tc>
        <w:tc>
          <w:tcPr>
            <w:tcW w:w="7730" w:type="dxa"/>
          </w:tcPr>
          <w:p w14:paraId="728BA41A" w14:textId="77777777" w:rsidR="005826DB" w:rsidRDefault="00427B87">
            <w:pPr>
              <w:pStyle w:val="AcronymDefinition"/>
            </w:pPr>
            <w:r>
              <w:t>Real-Time Text</w:t>
            </w:r>
          </w:p>
        </w:tc>
      </w:tr>
      <w:tr w:rsidR="00AC065C" w14:paraId="09119743" w14:textId="77777777" w:rsidTr="0099091C">
        <w:tc>
          <w:tcPr>
            <w:tcW w:w="1620" w:type="dxa"/>
          </w:tcPr>
          <w:p w14:paraId="482664E3" w14:textId="6F8BB518" w:rsidR="00AC065C" w:rsidRDefault="00AC065C">
            <w:pPr>
              <w:pStyle w:val="AcronymTerm"/>
            </w:pPr>
            <w:r>
              <w:t>SIP</w:t>
            </w:r>
          </w:p>
        </w:tc>
        <w:tc>
          <w:tcPr>
            <w:tcW w:w="7730" w:type="dxa"/>
          </w:tcPr>
          <w:p w14:paraId="03F92BCA" w14:textId="6058F5B9" w:rsidR="00AC065C" w:rsidRDefault="00AC065C">
            <w:pPr>
              <w:pStyle w:val="AcronymDefinition"/>
            </w:pPr>
            <w:r>
              <w:t>Session Initiation Protocol</w:t>
            </w:r>
          </w:p>
        </w:tc>
      </w:tr>
      <w:tr w:rsidR="005826DB" w14:paraId="728BA42D" w14:textId="77777777" w:rsidTr="0099091C">
        <w:tc>
          <w:tcPr>
            <w:tcW w:w="1620" w:type="dxa"/>
          </w:tcPr>
          <w:p w14:paraId="728BA42B" w14:textId="77777777" w:rsidR="005826DB" w:rsidRDefault="00427B87">
            <w:pPr>
              <w:pStyle w:val="AcronymTerm"/>
            </w:pPr>
            <w:r>
              <w:t>SSL</w:t>
            </w:r>
          </w:p>
        </w:tc>
        <w:tc>
          <w:tcPr>
            <w:tcW w:w="7730" w:type="dxa"/>
          </w:tcPr>
          <w:p w14:paraId="728BA42C" w14:textId="77777777" w:rsidR="005826DB" w:rsidRDefault="00427B87">
            <w:pPr>
              <w:pStyle w:val="AcronymDefinition"/>
            </w:pPr>
            <w:r>
              <w:t>Secure Socket Layer</w:t>
            </w:r>
          </w:p>
        </w:tc>
      </w:tr>
      <w:tr w:rsidR="005826DB" w14:paraId="728BA430" w14:textId="77777777" w:rsidTr="0099091C">
        <w:tc>
          <w:tcPr>
            <w:tcW w:w="1620" w:type="dxa"/>
          </w:tcPr>
          <w:p w14:paraId="728BA42E" w14:textId="77777777" w:rsidR="005826DB" w:rsidRDefault="00427B87">
            <w:pPr>
              <w:pStyle w:val="AcronymTerm"/>
            </w:pPr>
            <w:r>
              <w:t>STUN</w:t>
            </w:r>
          </w:p>
        </w:tc>
        <w:tc>
          <w:tcPr>
            <w:tcW w:w="7730" w:type="dxa"/>
          </w:tcPr>
          <w:p w14:paraId="728BA42F" w14:textId="77777777" w:rsidR="005826DB" w:rsidRDefault="00427B87">
            <w:pPr>
              <w:pStyle w:val="AcronymDefinition"/>
            </w:pPr>
            <w:r>
              <w:t>Session Traversal Utilities for NAT</w:t>
            </w:r>
          </w:p>
        </w:tc>
      </w:tr>
      <w:tr w:rsidR="005826DB" w14:paraId="728BA439" w14:textId="77777777" w:rsidTr="0099091C">
        <w:tc>
          <w:tcPr>
            <w:tcW w:w="1620" w:type="dxa"/>
          </w:tcPr>
          <w:p w14:paraId="728BA437" w14:textId="77777777" w:rsidR="005826DB" w:rsidRDefault="00427B87">
            <w:pPr>
              <w:pStyle w:val="AcronymTerm"/>
            </w:pPr>
            <w:r>
              <w:t>UDP</w:t>
            </w:r>
          </w:p>
        </w:tc>
        <w:tc>
          <w:tcPr>
            <w:tcW w:w="7730" w:type="dxa"/>
          </w:tcPr>
          <w:p w14:paraId="728BA438" w14:textId="77777777" w:rsidR="005826DB" w:rsidRDefault="00427B87">
            <w:pPr>
              <w:pStyle w:val="AcronymDefinition"/>
            </w:pPr>
            <w:r>
              <w:t>User Datagram Protocol</w:t>
            </w:r>
          </w:p>
        </w:tc>
      </w:tr>
      <w:tr w:rsidR="005826DB" w14:paraId="728BA43F" w14:textId="77777777" w:rsidTr="0099091C">
        <w:tc>
          <w:tcPr>
            <w:tcW w:w="1620" w:type="dxa"/>
          </w:tcPr>
          <w:p w14:paraId="728BA43D" w14:textId="77777777" w:rsidR="005826DB" w:rsidRDefault="00427B87" w:rsidP="009174FD">
            <w:pPr>
              <w:pStyle w:val="AcronymTerm"/>
            </w:pPr>
            <w:r>
              <w:t>URI</w:t>
            </w:r>
          </w:p>
        </w:tc>
        <w:tc>
          <w:tcPr>
            <w:tcW w:w="7730" w:type="dxa"/>
          </w:tcPr>
          <w:p w14:paraId="728BA43E" w14:textId="77777777" w:rsidR="005826DB" w:rsidRDefault="00427B87" w:rsidP="009174FD">
            <w:pPr>
              <w:pStyle w:val="AcronymDefinition"/>
            </w:pPr>
            <w:r>
              <w:t>Uniform Resource Identifier</w:t>
            </w:r>
          </w:p>
        </w:tc>
      </w:tr>
      <w:tr w:rsidR="005826DB" w14:paraId="728BA442" w14:textId="77777777" w:rsidTr="0099091C">
        <w:tc>
          <w:tcPr>
            <w:tcW w:w="1620" w:type="dxa"/>
          </w:tcPr>
          <w:p w14:paraId="728BA440" w14:textId="77777777" w:rsidR="005826DB" w:rsidRDefault="00427B87" w:rsidP="009174FD">
            <w:pPr>
              <w:pStyle w:val="AcronymTerm"/>
            </w:pPr>
            <w:r>
              <w:t>URL</w:t>
            </w:r>
          </w:p>
        </w:tc>
        <w:tc>
          <w:tcPr>
            <w:tcW w:w="7730" w:type="dxa"/>
          </w:tcPr>
          <w:p w14:paraId="728BA441" w14:textId="77777777" w:rsidR="005826DB" w:rsidRDefault="00427B87" w:rsidP="009174FD">
            <w:pPr>
              <w:pStyle w:val="AcronymDefinition"/>
            </w:pPr>
            <w:r>
              <w:t>Universal Resource Locator</w:t>
            </w:r>
          </w:p>
        </w:tc>
      </w:tr>
      <w:tr w:rsidR="005826DB" w14:paraId="728BA445" w14:textId="77777777" w:rsidTr="0099091C">
        <w:tc>
          <w:tcPr>
            <w:tcW w:w="1620" w:type="dxa"/>
          </w:tcPr>
          <w:p w14:paraId="728BA443" w14:textId="740C9FA7" w:rsidR="005826DB" w:rsidRDefault="00427B87" w:rsidP="00935DF7">
            <w:pPr>
              <w:pStyle w:val="AcronymTerm"/>
            </w:pPr>
            <w:r>
              <w:t>VPN</w:t>
            </w:r>
          </w:p>
        </w:tc>
        <w:tc>
          <w:tcPr>
            <w:tcW w:w="7730" w:type="dxa"/>
          </w:tcPr>
          <w:p w14:paraId="728BA444" w14:textId="5FCBC189" w:rsidR="005826DB" w:rsidRDefault="00427B87" w:rsidP="00935DF7">
            <w:pPr>
              <w:pStyle w:val="AcronymDefinition"/>
            </w:pPr>
            <w:r>
              <w:t>Virtual Private Network</w:t>
            </w:r>
          </w:p>
        </w:tc>
      </w:tr>
      <w:tr w:rsidR="005826DB" w14:paraId="728BA448" w14:textId="77777777" w:rsidTr="0099091C">
        <w:tc>
          <w:tcPr>
            <w:tcW w:w="1620" w:type="dxa"/>
          </w:tcPr>
          <w:p w14:paraId="728BA446" w14:textId="1A875B4C" w:rsidR="005826DB" w:rsidRDefault="00427B87">
            <w:pPr>
              <w:pStyle w:val="AcronymTerm"/>
            </w:pPr>
            <w:r>
              <w:t>VRS</w:t>
            </w:r>
          </w:p>
        </w:tc>
        <w:tc>
          <w:tcPr>
            <w:tcW w:w="7730" w:type="dxa"/>
          </w:tcPr>
          <w:p w14:paraId="728BA447" w14:textId="53AEEA1F" w:rsidR="005826DB" w:rsidRDefault="00427B87">
            <w:pPr>
              <w:pStyle w:val="AcronymDefinition"/>
            </w:pPr>
            <w:r>
              <w:t>Video Relay Service</w:t>
            </w:r>
          </w:p>
        </w:tc>
      </w:tr>
      <w:tr w:rsidR="0018211E" w14:paraId="2D32F3BA" w14:textId="77777777" w:rsidTr="0099091C">
        <w:tc>
          <w:tcPr>
            <w:tcW w:w="1620" w:type="dxa"/>
          </w:tcPr>
          <w:p w14:paraId="60133C13" w14:textId="6C756B6D" w:rsidR="0018211E" w:rsidRDefault="0018211E">
            <w:pPr>
              <w:pStyle w:val="AcronymTerm"/>
            </w:pPr>
            <w:r>
              <w:t>WebRTC</w:t>
            </w:r>
          </w:p>
        </w:tc>
        <w:tc>
          <w:tcPr>
            <w:tcW w:w="7730" w:type="dxa"/>
          </w:tcPr>
          <w:p w14:paraId="5CF48F86" w14:textId="383493C5" w:rsidR="0018211E" w:rsidRDefault="0018211E">
            <w:pPr>
              <w:pStyle w:val="AcronymDefinition"/>
            </w:pPr>
            <w:r w:rsidRPr="009306A3">
              <w:t>Web Real-Time Communication</w:t>
            </w:r>
          </w:p>
        </w:tc>
      </w:tr>
    </w:tbl>
    <w:p w14:paraId="4E359AAA" w14:textId="77777777" w:rsidR="00CD084D" w:rsidRDefault="00CD084D">
      <w:pPr>
        <w:sectPr w:rsidR="00CD084D" w:rsidSect="00A778F1">
          <w:headerReference w:type="default" r:id="rId95"/>
          <w:footerReference w:type="default" r:id="rId96"/>
          <w:headerReference w:type="first" r:id="rId97"/>
          <w:footerReference w:type="first" r:id="rId98"/>
          <w:pgSz w:w="12240" w:h="15840" w:code="1"/>
          <w:pgMar w:top="1440" w:right="1440" w:bottom="1440" w:left="1440" w:header="720" w:footer="720" w:gutter="0"/>
          <w:cols w:space="720"/>
          <w:titlePg/>
          <w:docGrid w:linePitch="326"/>
        </w:sectPr>
      </w:pPr>
    </w:p>
    <w:p w14:paraId="728BA449" w14:textId="49EC6192" w:rsidR="005826DB" w:rsidRDefault="00CD084D" w:rsidP="00CD084D">
      <w:pPr>
        <w:pStyle w:val="BackMatterHeading"/>
      </w:pPr>
      <w:bookmarkStart w:id="678" w:name="_Toc43824985"/>
      <w:r>
        <w:lastRenderedPageBreak/>
        <w:t>Notice</w:t>
      </w:r>
      <w:bookmarkEnd w:id="678"/>
    </w:p>
    <w:p w14:paraId="7FE12B76" w14:textId="02B72B2B" w:rsidR="00CD084D" w:rsidRPr="00CD084D" w:rsidRDefault="00CD084D" w:rsidP="00CD084D">
      <w:r w:rsidRPr="00CD084D">
        <w:t xml:space="preserve">This work was produced for the U. S. Government under Contract Number </w:t>
      </w:r>
      <w:r w:rsidR="00F52C3E" w:rsidRPr="00F52C3E">
        <w:t>75FMC18D0047</w:t>
      </w:r>
      <w:r w:rsidRPr="00CD084D">
        <w:t>, and is subject to Federal Acquisition Regulation Clause 52.227-14, Rights in Data—General, Alt. II, III and IV (DEC 2007) [Reference 27.409(a)].</w:t>
      </w:r>
    </w:p>
    <w:p w14:paraId="3A34F741" w14:textId="77777777" w:rsidR="00CD084D" w:rsidRPr="00CD084D" w:rsidRDefault="00CD084D" w:rsidP="00CD084D">
      <w:r w:rsidRPr="00CD084D">
        <w:t>No other use other than that granted to the U. S. Government, or to those acting on behalf of the U. S. Government under that Clause, is authorized without the express written permission of The MITRE Corporation.</w:t>
      </w:r>
    </w:p>
    <w:p w14:paraId="6506EE4B" w14:textId="77777777" w:rsidR="00CD084D" w:rsidRPr="00CD084D" w:rsidRDefault="00CD084D" w:rsidP="00CD084D">
      <w:r w:rsidRPr="00CD084D">
        <w:t>For further information, please contact The MITRE Corporation, Contracts Management Office, 7515 Colshire Drive, McLean, VA 22102-7539, (703) 983-6000.</w:t>
      </w:r>
    </w:p>
    <w:p w14:paraId="0C67FAE1" w14:textId="3903D548" w:rsidR="00CD084D" w:rsidRPr="00CD084D" w:rsidRDefault="00CD084D" w:rsidP="00CD084D">
      <w:r w:rsidRPr="00CD084D">
        <w:t>©20</w:t>
      </w:r>
      <w:r w:rsidR="00C4661A">
        <w:t>20</w:t>
      </w:r>
      <w:r w:rsidRPr="00CD084D">
        <w:t xml:space="preserve"> The MITRE Corporation. All </w:t>
      </w:r>
      <w:r w:rsidR="006D411B">
        <w:t>r</w:t>
      </w:r>
      <w:r w:rsidRPr="00CD084D">
        <w:t xml:space="preserve">ights </w:t>
      </w:r>
      <w:r w:rsidR="006D411B">
        <w:t>r</w:t>
      </w:r>
      <w:r w:rsidRPr="00CD084D">
        <w:t>eserved.</w:t>
      </w:r>
      <w:r w:rsidR="009544A9">
        <w:t xml:space="preserve"> </w:t>
      </w:r>
    </w:p>
    <w:sectPr w:rsidR="00CD084D" w:rsidRPr="00CD084D" w:rsidSect="00FF3062">
      <w:pgSz w:w="12240" w:h="15840" w:code="1"/>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0ADB04" w14:textId="77777777" w:rsidR="00034359" w:rsidRDefault="00034359">
      <w:r>
        <w:separator/>
      </w:r>
    </w:p>
    <w:p w14:paraId="3E810B22" w14:textId="77777777" w:rsidR="00034359" w:rsidRDefault="00034359"/>
  </w:endnote>
  <w:endnote w:type="continuationSeparator" w:id="0">
    <w:p w14:paraId="293A87DC" w14:textId="77777777" w:rsidR="00034359" w:rsidRDefault="00034359">
      <w:r>
        <w:continuationSeparator/>
      </w:r>
    </w:p>
    <w:p w14:paraId="457AD711" w14:textId="77777777" w:rsidR="00034359" w:rsidRDefault="00034359"/>
  </w:endnote>
  <w:endnote w:type="continuationNotice" w:id="1">
    <w:p w14:paraId="5FDD694A" w14:textId="77777777" w:rsidR="00034359" w:rsidRDefault="00034359">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A0" w14:textId="77777777" w:rsidR="00C21B55" w:rsidRDefault="00C21B55">
    <w:pPr>
      <w:pStyle w:val="VersionDateLineFooter"/>
      <w:rPr>
        <w:rStyle w:val="PageNumber"/>
      </w:rPr>
    </w:pPr>
    <w:r>
      <w:t xml:space="preserve">“Go-Live” Delivery Assessment of the ACE APP </w:t>
    </w:r>
    <w:r>
      <w:tab/>
    </w:r>
    <w:r>
      <w:tab/>
    </w:r>
    <w:r>
      <w:rPr>
        <w:rStyle w:val="PageNumber"/>
        <w:noProof/>
      </w:rPr>
      <w:fldChar w:fldCharType="begin"/>
    </w:r>
    <w:r>
      <w:rPr>
        <w:rStyle w:val="PageNumber"/>
      </w:rPr>
      <w:instrText xml:space="preserve"> PAGE </w:instrText>
    </w:r>
    <w:r>
      <w:rPr>
        <w:rStyle w:val="PageNumber"/>
      </w:rPr>
      <w:fldChar w:fldCharType="separate"/>
    </w:r>
    <w:r>
      <w:rPr>
        <w:rStyle w:val="PageNumber"/>
        <w:noProof/>
      </w:rPr>
      <w:t>lxxvii</w:t>
    </w:r>
    <w:r>
      <w:rPr>
        <w:rStyle w:val="PageNumber"/>
        <w:noProof/>
      </w:rPr>
      <w:fldChar w:fldCharType="end"/>
    </w:r>
  </w:p>
  <w:p w14:paraId="728BA4A1" w14:textId="622E5A58" w:rsidR="00C21B55" w:rsidRDefault="00C21B55">
    <w:pPr>
      <w:pStyle w:val="VersionDateLineFooter"/>
    </w:pPr>
    <w:r>
      <w:rPr>
        <w:bCs/>
        <w:noProof/>
      </w:rPr>
      <w:fldChar w:fldCharType="begin"/>
    </w:r>
    <w:r>
      <w:rPr>
        <w:bCs/>
        <w:noProof/>
      </w:rPr>
      <w:instrText xml:space="preserve"> STYLEREF  Version  \* MERGEFORMAT </w:instrText>
    </w:r>
    <w:r>
      <w:rPr>
        <w:bCs/>
        <w:noProof/>
      </w:rPr>
      <w:fldChar w:fldCharType="separate"/>
    </w:r>
    <w:r w:rsidRPr="00E670FE">
      <w:rPr>
        <w:bCs/>
        <w:noProof/>
      </w:rPr>
      <w:t>Version</w:t>
    </w:r>
    <w:r>
      <w:rPr>
        <w:noProof/>
      </w:rPr>
      <w:t xml:space="preserve"> 2.1</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Pr="00E670FE">
      <w:rPr>
        <w:bCs/>
        <w:noProof/>
      </w:rPr>
      <w:t>April xx</w:t>
    </w:r>
    <w:r>
      <w:rPr>
        <w:noProof/>
      </w:rPr>
      <w:t>, 2018</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B" w14:textId="7B3EDC80" w:rsidR="00C21B55" w:rsidRDefault="00C21B55">
    <w:pPr>
      <w:pStyle w:val="VersionDateLineFooter"/>
      <w:rPr>
        <w:rStyle w:val="PageNumber"/>
      </w:rPr>
    </w:pPr>
    <w:r>
      <w:rPr>
        <w:noProof/>
      </w:rPr>
      <w:t xml:space="preserve">ACE Direct </w:t>
    </w:r>
    <w:r>
      <w:rPr>
        <w:noProof/>
      </w:rPr>
      <w:fldChar w:fldCharType="begin"/>
    </w:r>
    <w:r>
      <w:rPr>
        <w:noProof/>
      </w:rPr>
      <w:instrText xml:space="preserve"> STYLEREF  "Doc Title"  \* MERGEFORMAT </w:instrText>
    </w:r>
    <w:r>
      <w:rPr>
        <w:noProof/>
      </w:rPr>
      <w:fldChar w:fldCharType="separate"/>
    </w:r>
    <w:r w:rsidR="008844A0">
      <w:rPr>
        <w:noProof/>
      </w:rPr>
      <w:t>User Guide</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83</w:t>
    </w:r>
    <w:r>
      <w:rPr>
        <w:rStyle w:val="PageNumber"/>
      </w:rPr>
      <w:fldChar w:fldCharType="end"/>
    </w:r>
  </w:p>
  <w:p w14:paraId="728BA4BC" w14:textId="31780A29" w:rsidR="00C21B55" w:rsidRDefault="00C21B55">
    <w:pPr>
      <w:pStyle w:val="VersionDateLineFooter"/>
    </w:pPr>
    <w:r>
      <w:rPr>
        <w:bCs/>
        <w:noProof/>
      </w:rPr>
      <w:fldChar w:fldCharType="begin"/>
    </w:r>
    <w:r>
      <w:rPr>
        <w:bCs/>
        <w:noProof/>
      </w:rPr>
      <w:instrText xml:space="preserve"> STYLEREF  Version  \* MERGEFORMAT </w:instrText>
    </w:r>
    <w:r>
      <w:rPr>
        <w:bCs/>
        <w:noProof/>
      </w:rPr>
      <w:fldChar w:fldCharType="separate"/>
    </w:r>
    <w:r w:rsidR="008844A0">
      <w:rPr>
        <w:bCs/>
        <w:noProof/>
      </w:rPr>
      <w:t>Version</w:t>
    </w:r>
    <w:r w:rsidR="008844A0" w:rsidRPr="008844A0">
      <w:rPr>
        <w:noProof/>
      </w:rPr>
      <w:t xml:space="preserve"> 4.0</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8844A0" w:rsidRPr="008844A0">
      <w:rPr>
        <w:b/>
        <w:noProof/>
      </w:rPr>
      <w:t>July 1,</w:t>
    </w:r>
    <w:r w:rsidR="008844A0">
      <w:rPr>
        <w:bCs/>
        <w:noProof/>
      </w:rPr>
      <w:t xml:space="preserve"> 2020</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E" w14:textId="689E30CD" w:rsidR="00C21B55" w:rsidRDefault="00C21B55">
    <w:pPr>
      <w:pStyle w:val="VersionDateLineFooter"/>
      <w:rPr>
        <w:rStyle w:val="PageNumber"/>
      </w:rPr>
    </w:pPr>
    <w:r>
      <w:rPr>
        <w:noProof/>
      </w:rPr>
      <w:t xml:space="preserve">ACE Direct </w:t>
    </w:r>
    <w:r>
      <w:rPr>
        <w:noProof/>
      </w:rPr>
      <w:fldChar w:fldCharType="begin"/>
    </w:r>
    <w:r>
      <w:rPr>
        <w:noProof/>
      </w:rPr>
      <w:instrText xml:space="preserve"> STYLEREF  "Doc Title"  \* MERGEFORMAT </w:instrText>
    </w:r>
    <w:r>
      <w:rPr>
        <w:noProof/>
      </w:rPr>
      <w:fldChar w:fldCharType="separate"/>
    </w:r>
    <w:r w:rsidR="008844A0">
      <w:rPr>
        <w:noProof/>
      </w:rPr>
      <w:t>User Guide</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84</w:t>
    </w:r>
    <w:r>
      <w:rPr>
        <w:rStyle w:val="PageNumber"/>
      </w:rPr>
      <w:fldChar w:fldCharType="end"/>
    </w:r>
  </w:p>
  <w:p w14:paraId="728BA4BF" w14:textId="709FE7AD" w:rsidR="00C21B55" w:rsidRDefault="00C21B55">
    <w:pPr>
      <w:pStyle w:val="VersionDateLineFooter"/>
      <w:tabs>
        <w:tab w:val="clear" w:pos="4680"/>
        <w:tab w:val="clear" w:pos="9360"/>
        <w:tab w:val="center" w:pos="6480"/>
        <w:tab w:val="right" w:pos="12960"/>
      </w:tabs>
      <w:rPr>
        <w:noProof/>
      </w:rPr>
    </w:pPr>
    <w:r>
      <w:rPr>
        <w:bCs/>
        <w:noProof/>
      </w:rPr>
      <w:fldChar w:fldCharType="begin"/>
    </w:r>
    <w:r>
      <w:rPr>
        <w:bCs/>
        <w:noProof/>
      </w:rPr>
      <w:instrText xml:space="preserve"> STYLEREF  Version  \* MERGEFORMAT </w:instrText>
    </w:r>
    <w:r>
      <w:rPr>
        <w:bCs/>
        <w:noProof/>
      </w:rPr>
      <w:fldChar w:fldCharType="separate"/>
    </w:r>
    <w:r w:rsidR="008844A0">
      <w:rPr>
        <w:bCs/>
        <w:noProof/>
      </w:rPr>
      <w:t>Version</w:t>
    </w:r>
    <w:r w:rsidR="008844A0" w:rsidRPr="008844A0">
      <w:rPr>
        <w:noProof/>
      </w:rPr>
      <w:t xml:space="preserve"> 4.0</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8844A0" w:rsidRPr="008844A0">
      <w:rPr>
        <w:b/>
        <w:noProof/>
      </w:rPr>
      <w:t>July 1,</w:t>
    </w:r>
    <w:r w:rsidR="008844A0">
      <w:rPr>
        <w:bCs/>
        <w:noProof/>
      </w:rPr>
      <w:t xml:space="preserve"> 2020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A3" w14:textId="081B7342" w:rsidR="00C21B55" w:rsidRDefault="00C21B55">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8844A0">
      <w:rPr>
        <w:noProof/>
      </w:rPr>
      <w:t>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p w14:paraId="728BA4A4" w14:textId="3F3C4339" w:rsidR="00C21B55" w:rsidRPr="0051327A" w:rsidRDefault="00C21B55">
    <w:pPr>
      <w:pStyle w:val="VersionDateLineFooter"/>
      <w:rPr>
        <w:bCs/>
      </w:rPr>
    </w:pPr>
    <w:r>
      <w:rPr>
        <w:bCs/>
        <w:noProof/>
      </w:rPr>
      <w:fldChar w:fldCharType="begin"/>
    </w:r>
    <w:r>
      <w:rPr>
        <w:bCs/>
        <w:noProof/>
      </w:rPr>
      <w:instrText xml:space="preserve"> STYLEREF  Version  \* MERGEFORMAT </w:instrText>
    </w:r>
    <w:r>
      <w:rPr>
        <w:bCs/>
        <w:noProof/>
      </w:rPr>
      <w:fldChar w:fldCharType="separate"/>
    </w:r>
    <w:r w:rsidR="008844A0">
      <w:rPr>
        <w:bCs/>
        <w:noProof/>
      </w:rPr>
      <w:t>Version</w:t>
    </w:r>
    <w:r w:rsidR="008844A0" w:rsidRPr="008844A0">
      <w:rPr>
        <w:noProof/>
      </w:rPr>
      <w:t xml:space="preserve"> 4.0</w:t>
    </w:r>
    <w:r>
      <w:rPr>
        <w:noProof/>
      </w:rPr>
      <w:fldChar w:fldCharType="end"/>
    </w:r>
    <w:r>
      <w:rPr>
        <w:rStyle w:val="PageNumber"/>
      </w:rPr>
      <w:tab/>
    </w:r>
    <w:r>
      <w:rPr>
        <w:rStyle w:val="PageNumber"/>
      </w:rPr>
      <w:tab/>
    </w:r>
    <w:r w:rsidRPr="0051327A">
      <w:rPr>
        <w:bCs/>
        <w:noProof/>
      </w:rPr>
      <w:fldChar w:fldCharType="begin"/>
    </w:r>
    <w:r w:rsidRPr="0051327A">
      <w:rPr>
        <w:bCs/>
        <w:noProof/>
      </w:rPr>
      <w:instrText xml:space="preserve"> STYLEREF  PubDate  \* MERGEFORMAT </w:instrText>
    </w:r>
    <w:r w:rsidRPr="0051327A">
      <w:rPr>
        <w:bCs/>
        <w:noProof/>
      </w:rPr>
      <w:fldChar w:fldCharType="separate"/>
    </w:r>
    <w:r w:rsidR="008844A0">
      <w:rPr>
        <w:bCs/>
        <w:noProof/>
      </w:rPr>
      <w:t>July 1, 2020</w:t>
    </w:r>
    <w:r w:rsidRPr="0051327A">
      <w:rPr>
        <w:bC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521BE" w14:textId="07B1752F" w:rsidR="00C21B55" w:rsidRDefault="00C21B55" w:rsidP="0051327A">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8844A0">
      <w:rPr>
        <w:noProof/>
      </w:rPr>
      <w:t>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rPr>
      <w:t>iv</w:t>
    </w:r>
    <w:r>
      <w:rPr>
        <w:rStyle w:val="PageNumber"/>
      </w:rPr>
      <w:fldChar w:fldCharType="end"/>
    </w:r>
  </w:p>
  <w:p w14:paraId="20AC521D" w14:textId="09BBDD57" w:rsidR="00C21B55" w:rsidRPr="0051327A" w:rsidRDefault="00C21B55" w:rsidP="0051327A">
    <w:pPr>
      <w:pStyle w:val="VersionDateLineFooter"/>
      <w:rPr>
        <w:bCs/>
      </w:rPr>
    </w:pPr>
    <w:r>
      <w:rPr>
        <w:bCs/>
        <w:noProof/>
      </w:rPr>
      <w:fldChar w:fldCharType="begin"/>
    </w:r>
    <w:r>
      <w:rPr>
        <w:bCs/>
        <w:noProof/>
      </w:rPr>
      <w:instrText xml:space="preserve"> STYLEREF  Version  \* MERGEFORMAT </w:instrText>
    </w:r>
    <w:r>
      <w:rPr>
        <w:bCs/>
        <w:noProof/>
      </w:rPr>
      <w:fldChar w:fldCharType="separate"/>
    </w:r>
    <w:r w:rsidR="008844A0">
      <w:rPr>
        <w:bCs/>
        <w:noProof/>
      </w:rPr>
      <w:t>Version</w:t>
    </w:r>
    <w:r w:rsidR="008844A0" w:rsidRPr="008844A0">
      <w:rPr>
        <w:noProof/>
      </w:rPr>
      <w:t xml:space="preserve"> 4.0</w:t>
    </w:r>
    <w:r>
      <w:rPr>
        <w:noProof/>
      </w:rPr>
      <w:fldChar w:fldCharType="end"/>
    </w:r>
    <w:r>
      <w:rPr>
        <w:rStyle w:val="PageNumber"/>
      </w:rPr>
      <w:tab/>
    </w:r>
    <w:r>
      <w:rPr>
        <w:rStyle w:val="PageNumber"/>
      </w:rPr>
      <w:tab/>
    </w:r>
    <w:r w:rsidRPr="0051327A">
      <w:rPr>
        <w:bCs/>
        <w:noProof/>
      </w:rPr>
      <w:fldChar w:fldCharType="begin"/>
    </w:r>
    <w:r w:rsidRPr="0051327A">
      <w:rPr>
        <w:bCs/>
        <w:noProof/>
      </w:rPr>
      <w:instrText xml:space="preserve"> STYLEREF  PubDate  \* MERGEFORMAT </w:instrText>
    </w:r>
    <w:r w:rsidRPr="0051327A">
      <w:rPr>
        <w:bCs/>
        <w:noProof/>
      </w:rPr>
      <w:fldChar w:fldCharType="separate"/>
    </w:r>
    <w:r w:rsidR="008844A0">
      <w:rPr>
        <w:bCs/>
        <w:noProof/>
      </w:rPr>
      <w:t>July 1, 2020</w:t>
    </w:r>
    <w:r w:rsidRPr="0051327A">
      <w:rPr>
        <w:bCs/>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641F53" w14:textId="2B7BF79A" w:rsidR="00C21B55" w:rsidRDefault="00C21B55">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8844A0">
      <w:rPr>
        <w:noProof/>
      </w:rPr>
      <w:t>User Guide</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x</w:t>
    </w:r>
    <w:r>
      <w:rPr>
        <w:rStyle w:val="PageNumber"/>
      </w:rPr>
      <w:fldChar w:fldCharType="end"/>
    </w:r>
  </w:p>
  <w:p w14:paraId="10125E50" w14:textId="4211331A" w:rsidR="00C21B55" w:rsidRPr="0051327A" w:rsidRDefault="00C21B55">
    <w:pPr>
      <w:pStyle w:val="VersionDateLineFooter"/>
    </w:pPr>
    <w:r>
      <w:rPr>
        <w:bCs/>
        <w:noProof/>
      </w:rPr>
      <w:fldChar w:fldCharType="begin"/>
    </w:r>
    <w:r>
      <w:rPr>
        <w:bCs/>
        <w:noProof/>
      </w:rPr>
      <w:instrText xml:space="preserve"> STYLEREF  Version  \* MERGEFORMAT </w:instrText>
    </w:r>
    <w:r>
      <w:rPr>
        <w:bCs/>
        <w:noProof/>
      </w:rPr>
      <w:fldChar w:fldCharType="separate"/>
    </w:r>
    <w:r w:rsidR="008844A0">
      <w:rPr>
        <w:bCs/>
        <w:noProof/>
      </w:rPr>
      <w:t>Version</w:t>
    </w:r>
    <w:r w:rsidR="008844A0" w:rsidRPr="008844A0">
      <w:rPr>
        <w:noProof/>
      </w:rPr>
      <w:t xml:space="preserve"> 4.0</w:t>
    </w:r>
    <w:r>
      <w:rPr>
        <w:noProof/>
      </w:rPr>
      <w:fldChar w:fldCharType="end"/>
    </w:r>
    <w:r>
      <w:rPr>
        <w:rStyle w:val="PageNumber"/>
      </w:rPr>
      <w:tab/>
    </w:r>
    <w:r>
      <w:rPr>
        <w:rStyle w:val="PageNumber"/>
      </w:rPr>
      <w:tab/>
    </w:r>
    <w:fldSimple w:instr=" STYLEREF  PubDate  \* MERGEFORMAT ">
      <w:r w:rsidR="008844A0">
        <w:rPr>
          <w:noProof/>
        </w:rPr>
        <w:t>July 1, 2020</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B9DB4F" w14:textId="3AA21E70" w:rsidR="00C21B55" w:rsidRDefault="00C21B55">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8844A0">
      <w:rPr>
        <w:noProof/>
      </w:rPr>
      <w:t>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ix</w:t>
    </w:r>
    <w:r>
      <w:rPr>
        <w:rStyle w:val="PageNumber"/>
      </w:rPr>
      <w:fldChar w:fldCharType="end"/>
    </w:r>
  </w:p>
  <w:p w14:paraId="371F1CFF" w14:textId="255CE6E7" w:rsidR="00C21B55" w:rsidRPr="0051327A" w:rsidRDefault="00C21B55">
    <w:pPr>
      <w:pStyle w:val="VersionDateLineFooter"/>
      <w:rPr>
        <w:bCs/>
      </w:rPr>
    </w:pPr>
    <w:r>
      <w:rPr>
        <w:bCs/>
        <w:noProof/>
      </w:rPr>
      <w:fldChar w:fldCharType="begin"/>
    </w:r>
    <w:r>
      <w:rPr>
        <w:bCs/>
        <w:noProof/>
      </w:rPr>
      <w:instrText xml:space="preserve"> STYLEREF  Version  \* MERGEFORMAT </w:instrText>
    </w:r>
    <w:r>
      <w:rPr>
        <w:bCs/>
        <w:noProof/>
      </w:rPr>
      <w:fldChar w:fldCharType="separate"/>
    </w:r>
    <w:r w:rsidR="008844A0">
      <w:rPr>
        <w:bCs/>
        <w:noProof/>
      </w:rPr>
      <w:t>Version</w:t>
    </w:r>
    <w:r w:rsidR="008844A0" w:rsidRPr="008844A0">
      <w:rPr>
        <w:noProof/>
      </w:rPr>
      <w:t xml:space="preserve"> 4.0</w:t>
    </w:r>
    <w:r>
      <w:rPr>
        <w:noProof/>
      </w:rPr>
      <w:fldChar w:fldCharType="end"/>
    </w:r>
    <w:r>
      <w:rPr>
        <w:rStyle w:val="PageNumber"/>
      </w:rPr>
      <w:tab/>
    </w:r>
    <w:r>
      <w:rPr>
        <w:rStyle w:val="PageNumber"/>
      </w:rPr>
      <w:tab/>
    </w:r>
    <w:r w:rsidRPr="0051327A">
      <w:rPr>
        <w:bCs/>
        <w:noProof/>
      </w:rPr>
      <w:fldChar w:fldCharType="begin"/>
    </w:r>
    <w:r w:rsidRPr="0051327A">
      <w:rPr>
        <w:bCs/>
        <w:noProof/>
      </w:rPr>
      <w:instrText xml:space="preserve"> STYLEREF  PubDate  \* MERGEFORMAT </w:instrText>
    </w:r>
    <w:r w:rsidRPr="0051327A">
      <w:rPr>
        <w:bCs/>
        <w:noProof/>
      </w:rPr>
      <w:fldChar w:fldCharType="separate"/>
    </w:r>
    <w:r w:rsidR="008844A0">
      <w:rPr>
        <w:bCs/>
        <w:noProof/>
      </w:rPr>
      <w:t>July 1, 2020</w:t>
    </w:r>
    <w:r w:rsidRPr="0051327A">
      <w:rPr>
        <w:bCs/>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AF" w14:textId="35E8018B" w:rsidR="00C21B55" w:rsidRDefault="00C21B55">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8844A0">
      <w:rPr>
        <w:noProof/>
      </w:rPr>
      <w:t>User Guide</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p w14:paraId="728BA4B0" w14:textId="63C684AA" w:rsidR="00C21B55" w:rsidRDefault="00C21B55">
    <w:pPr>
      <w:pStyle w:val="VersionDateLineFooter"/>
    </w:pPr>
    <w:r>
      <w:rPr>
        <w:bCs/>
        <w:noProof/>
      </w:rPr>
      <w:fldChar w:fldCharType="begin"/>
    </w:r>
    <w:r>
      <w:rPr>
        <w:bCs/>
        <w:noProof/>
      </w:rPr>
      <w:instrText xml:space="preserve"> STYLEREF  Version  \* MERGEFORMAT </w:instrText>
    </w:r>
    <w:r>
      <w:rPr>
        <w:bCs/>
        <w:noProof/>
      </w:rPr>
      <w:fldChar w:fldCharType="separate"/>
    </w:r>
    <w:r w:rsidR="008844A0">
      <w:rPr>
        <w:bCs/>
        <w:noProof/>
      </w:rPr>
      <w:t>Version</w:t>
    </w:r>
    <w:r w:rsidR="008844A0" w:rsidRPr="008844A0">
      <w:rPr>
        <w:noProof/>
      </w:rPr>
      <w:t xml:space="preserve"> 4.0</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8844A0" w:rsidRPr="008844A0">
      <w:rPr>
        <w:b/>
        <w:noProof/>
      </w:rPr>
      <w:t>July 1,</w:t>
    </w:r>
    <w:r w:rsidR="008844A0">
      <w:rPr>
        <w:bCs/>
        <w:noProof/>
      </w:rPr>
      <w:t xml:space="preserve"> 2020</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2" w14:textId="50AF0881" w:rsidR="00C21B55" w:rsidRDefault="00C21B55">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8844A0">
      <w:rPr>
        <w:noProof/>
      </w:rPr>
      <w:t>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728BA4B3" w14:textId="027289DB" w:rsidR="00C21B55" w:rsidRDefault="00C21B55">
    <w:pPr>
      <w:pStyle w:val="VersionDateLineFooter"/>
      <w:tabs>
        <w:tab w:val="clear" w:pos="4680"/>
        <w:tab w:val="clear" w:pos="9360"/>
        <w:tab w:val="center" w:pos="6480"/>
        <w:tab w:val="right" w:pos="12960"/>
      </w:tabs>
      <w:rPr>
        <w:noProof/>
      </w:rPr>
    </w:pPr>
    <w:r>
      <w:rPr>
        <w:bCs/>
        <w:noProof/>
      </w:rPr>
      <w:fldChar w:fldCharType="begin"/>
    </w:r>
    <w:r>
      <w:rPr>
        <w:bCs/>
        <w:noProof/>
      </w:rPr>
      <w:instrText xml:space="preserve"> STYLEREF  Version  \* MERGEFORMAT </w:instrText>
    </w:r>
    <w:r>
      <w:rPr>
        <w:bCs/>
        <w:noProof/>
      </w:rPr>
      <w:fldChar w:fldCharType="separate"/>
    </w:r>
    <w:r w:rsidR="008844A0">
      <w:rPr>
        <w:bCs/>
        <w:noProof/>
      </w:rPr>
      <w:t>Version</w:t>
    </w:r>
    <w:r w:rsidR="008844A0" w:rsidRPr="008844A0">
      <w:rPr>
        <w:noProof/>
      </w:rPr>
      <w:t xml:space="preserve"> 4.0</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8844A0" w:rsidRPr="008844A0">
      <w:rPr>
        <w:b/>
        <w:noProof/>
      </w:rPr>
      <w:t>July 1,</w:t>
    </w:r>
    <w:r w:rsidR="008844A0">
      <w:rPr>
        <w:bCs/>
        <w:noProof/>
      </w:rPr>
      <w:t xml:space="preserve"> 2020</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5" w14:textId="48278F97" w:rsidR="00C21B55" w:rsidRDefault="00C21B55">
    <w:pPr>
      <w:pStyle w:val="VersionDateLineFooter"/>
      <w:rPr>
        <w:rStyle w:val="PageNumber"/>
      </w:rPr>
    </w:pPr>
    <w:r>
      <w:rPr>
        <w:noProof/>
      </w:rPr>
      <w:t xml:space="preserve">ACE Direct </w:t>
    </w:r>
    <w:r>
      <w:rPr>
        <w:noProof/>
      </w:rPr>
      <w:fldChar w:fldCharType="begin"/>
    </w:r>
    <w:r>
      <w:rPr>
        <w:noProof/>
      </w:rPr>
      <w:instrText xml:space="preserve"> STYLEREF  "Doc Title"  \* MERGEFORMAT </w:instrText>
    </w:r>
    <w:r>
      <w:rPr>
        <w:noProof/>
      </w:rPr>
      <w:fldChar w:fldCharType="separate"/>
    </w:r>
    <w:r w:rsidR="008844A0">
      <w:rPr>
        <w:noProof/>
      </w:rPr>
      <w:t>User Guide</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44</w:t>
    </w:r>
    <w:r>
      <w:rPr>
        <w:rStyle w:val="PageNumber"/>
      </w:rPr>
      <w:fldChar w:fldCharType="end"/>
    </w:r>
  </w:p>
  <w:p w14:paraId="728BA4B6" w14:textId="142D4465" w:rsidR="00C21B55" w:rsidRPr="00B16111" w:rsidRDefault="00C21B55">
    <w:pPr>
      <w:pStyle w:val="VersionDateLineFooter"/>
      <w:rPr>
        <w:bCs/>
      </w:rPr>
    </w:pPr>
    <w:r>
      <w:rPr>
        <w:bCs/>
        <w:noProof/>
      </w:rPr>
      <w:fldChar w:fldCharType="begin"/>
    </w:r>
    <w:r>
      <w:rPr>
        <w:bCs/>
        <w:noProof/>
      </w:rPr>
      <w:instrText xml:space="preserve"> STYLEREF  Version  \* MERGEFORMAT </w:instrText>
    </w:r>
    <w:r>
      <w:rPr>
        <w:bCs/>
        <w:noProof/>
      </w:rPr>
      <w:fldChar w:fldCharType="separate"/>
    </w:r>
    <w:r w:rsidR="008844A0">
      <w:rPr>
        <w:bCs/>
        <w:noProof/>
      </w:rPr>
      <w:t>Version</w:t>
    </w:r>
    <w:r w:rsidR="008844A0" w:rsidRPr="008844A0">
      <w:rPr>
        <w:noProof/>
      </w:rPr>
      <w:t xml:space="preserve"> 4.0</w:t>
    </w:r>
    <w:r>
      <w:rPr>
        <w:noProof/>
      </w:rPr>
      <w:fldChar w:fldCharType="end"/>
    </w:r>
    <w:r>
      <w:rPr>
        <w:rStyle w:val="PageNumber"/>
      </w:rPr>
      <w:tab/>
    </w:r>
    <w:r>
      <w:rPr>
        <w:rStyle w:val="PageNumber"/>
      </w:rPr>
      <w:tab/>
    </w:r>
    <w:r w:rsidRPr="00B16111">
      <w:rPr>
        <w:bCs/>
        <w:noProof/>
      </w:rPr>
      <w:fldChar w:fldCharType="begin"/>
    </w:r>
    <w:r w:rsidRPr="00B16111">
      <w:rPr>
        <w:bCs/>
        <w:noProof/>
      </w:rPr>
      <w:instrText xml:space="preserve"> STYLEREF  PubDate  \* MERGEFORMAT </w:instrText>
    </w:r>
    <w:r w:rsidRPr="00B16111">
      <w:rPr>
        <w:bCs/>
        <w:noProof/>
      </w:rPr>
      <w:fldChar w:fldCharType="separate"/>
    </w:r>
    <w:r w:rsidR="008844A0">
      <w:rPr>
        <w:bCs/>
        <w:noProof/>
      </w:rPr>
      <w:t>July 1, 2020</w:t>
    </w:r>
    <w:r w:rsidRPr="00B16111">
      <w:rPr>
        <w:bCs/>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8" w14:textId="5689A261" w:rsidR="00C21B55" w:rsidRDefault="00C21B55">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8844A0">
      <w:rPr>
        <w:noProof/>
      </w:rPr>
      <w:t>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p w14:paraId="728BA4B9" w14:textId="1B98A34D" w:rsidR="00C21B55" w:rsidRDefault="00C21B55">
    <w:pPr>
      <w:pStyle w:val="VersionDateLineFooter"/>
      <w:tabs>
        <w:tab w:val="clear" w:pos="4680"/>
        <w:tab w:val="clear" w:pos="9360"/>
        <w:tab w:val="center" w:pos="6480"/>
        <w:tab w:val="right" w:pos="12960"/>
      </w:tabs>
      <w:rPr>
        <w:noProof/>
      </w:rPr>
    </w:pPr>
    <w:r>
      <w:rPr>
        <w:bCs/>
        <w:noProof/>
      </w:rPr>
      <w:fldChar w:fldCharType="begin"/>
    </w:r>
    <w:r>
      <w:rPr>
        <w:bCs/>
        <w:noProof/>
      </w:rPr>
      <w:instrText xml:space="preserve"> STYLEREF  Version  \* MERGEFORMAT </w:instrText>
    </w:r>
    <w:r>
      <w:rPr>
        <w:bCs/>
        <w:noProof/>
      </w:rPr>
      <w:fldChar w:fldCharType="separate"/>
    </w:r>
    <w:r w:rsidR="008844A0">
      <w:rPr>
        <w:bCs/>
        <w:noProof/>
      </w:rPr>
      <w:t>Version</w:t>
    </w:r>
    <w:r w:rsidR="008844A0" w:rsidRPr="008844A0">
      <w:rPr>
        <w:noProof/>
      </w:rPr>
      <w:t xml:space="preserve"> 4.0</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8844A0" w:rsidRPr="008844A0">
      <w:rPr>
        <w:b/>
        <w:noProof/>
      </w:rPr>
      <w:t>July 1,</w:t>
    </w:r>
    <w:r w:rsidR="008844A0">
      <w:rPr>
        <w:bCs/>
        <w:noProof/>
      </w:rPr>
      <w:t xml:space="preserve"> 2020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1F1B49" w14:textId="77777777" w:rsidR="00034359" w:rsidRDefault="00034359">
      <w:pPr>
        <w:spacing w:before="0"/>
      </w:pPr>
      <w:r>
        <w:separator/>
      </w:r>
    </w:p>
  </w:footnote>
  <w:footnote w:type="continuationSeparator" w:id="0">
    <w:p w14:paraId="2562F30E" w14:textId="77777777" w:rsidR="00034359" w:rsidRDefault="00034359">
      <w:pPr>
        <w:spacing w:before="0" w:after="0"/>
      </w:pPr>
      <w:r>
        <w:continuationSeparator/>
      </w:r>
    </w:p>
  </w:footnote>
  <w:footnote w:type="continuationNotice" w:id="1">
    <w:p w14:paraId="5885FA1A" w14:textId="77777777" w:rsidR="00034359" w:rsidRDefault="00034359">
      <w:pPr>
        <w:spacing w:before="0" w:after="0"/>
      </w:pPr>
    </w:p>
  </w:footnote>
  <w:footnote w:id="2">
    <w:p w14:paraId="2BEA2200" w14:textId="25514300" w:rsidR="00C21B55" w:rsidRDefault="00C21B55">
      <w:pPr>
        <w:pStyle w:val="FootnoteText"/>
      </w:pPr>
      <w:r>
        <w:rPr>
          <w:rStyle w:val="FootnoteReference"/>
        </w:rPr>
        <w:footnoteRef/>
      </w:r>
      <w:r>
        <w:tab/>
      </w:r>
      <w:r w:rsidRPr="0009380F">
        <w:t xml:space="preserve">MITRE is using d/Deaf as an umbrella term to describe individuals who are deaf in the audiological sense, as well as </w:t>
      </w:r>
      <w:r w:rsidRPr="00771603">
        <w:t xml:space="preserve">those who identify as </w:t>
      </w:r>
      <w:r w:rsidRPr="008C3F5D">
        <w:t>culturally Deaf</w:t>
      </w:r>
      <w:r w:rsidRPr="004C6D49">
        <w:t>.</w:t>
      </w:r>
    </w:p>
  </w:footnote>
  <w:footnote w:id="3">
    <w:p w14:paraId="728BA4C0" w14:textId="77777777" w:rsidR="00C21B55" w:rsidRDefault="00C21B55">
      <w:pPr>
        <w:pStyle w:val="FootnoteText"/>
      </w:pPr>
      <w:r>
        <w:rPr>
          <w:rStyle w:val="FootnoteReference"/>
        </w:rPr>
        <w:footnoteRef/>
      </w:r>
      <w:r>
        <w:tab/>
      </w:r>
      <w:hyperlink r:id="rId1" w:history="1">
        <w:r>
          <w:rPr>
            <w:rStyle w:val="Hyperlink"/>
          </w:rPr>
          <w:t>https://www.fcc.gov/ace</w:t>
        </w:r>
      </w:hyperlink>
      <w:r>
        <w:t xml:space="preserve"> </w:t>
      </w:r>
    </w:p>
  </w:footnote>
  <w:footnote w:id="4">
    <w:p w14:paraId="728BA4C1" w14:textId="54A91912" w:rsidR="00C21B55" w:rsidRDefault="00C21B55">
      <w:pPr>
        <w:pStyle w:val="FootnoteText"/>
      </w:pPr>
      <w:r>
        <w:rPr>
          <w:rStyle w:val="FootnoteReference"/>
        </w:rPr>
        <w:footnoteRef/>
      </w:r>
      <w:r>
        <w:tab/>
        <w:t xml:space="preserve">Available at: </w:t>
      </w:r>
      <w:hyperlink r:id="rId2" w:history="1">
        <w:r>
          <w:rPr>
            <w:rStyle w:val="Hyperlink"/>
          </w:rPr>
          <w:t>https://www.fcc.gov/document/fcc-adds-american-sign-language-consumer-support-line-videophone</w:t>
        </w:r>
      </w:hyperlink>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9E" w14:textId="6E2F03E8" w:rsidR="00C21B55" w:rsidRDefault="00C21B55">
    <w:pPr>
      <w:pStyle w:val="Header"/>
    </w:pPr>
    <w:r>
      <w:fldChar w:fldCharType="begin"/>
    </w:r>
    <w:r>
      <w:instrText xml:space="preserve"> STYLEREF  Draft1  \* MERGEFORMAT </w:instrText>
    </w:r>
    <w:r>
      <w:fldChar w:fldCharType="separate"/>
    </w:r>
    <w:r>
      <w:rPr>
        <w:b w:val="0"/>
        <w:bCs/>
        <w:noProof/>
      </w:rPr>
      <w:t>Error! No text of specified style in document.</w:t>
    </w:r>
    <w:r>
      <w:rPr>
        <w:noProof/>
      </w:rPr>
      <w:fldChar w:fldCharType="end"/>
    </w:r>
  </w:p>
  <w:p w14:paraId="728BA49F" w14:textId="61DB8684" w:rsidR="00C21B55" w:rsidRDefault="00C21B55">
    <w:pPr>
      <w:pStyle w:val="Header2"/>
    </w:pPr>
    <w:r>
      <w:rPr>
        <w:noProof/>
      </w:rPr>
      <w:fldChar w:fldCharType="begin"/>
    </w:r>
    <w:r>
      <w:rPr>
        <w:noProof/>
      </w:rPr>
      <w:instrText xml:space="preserve"> STYLEREF  "Program Name"  \* MERGEFORMAT </w:instrText>
    </w:r>
    <w:r>
      <w:rPr>
        <w:noProof/>
      </w:rPr>
      <w:fldChar w:fldCharType="separate"/>
    </w:r>
    <w:r>
      <w:rPr>
        <w:noProof/>
      </w:rPr>
      <w:t>Federal Communications Commission</w:t>
    </w:r>
    <w:r>
      <w:rPr>
        <w:noProof/>
      </w:rPr>
      <w:fldChar w:fldCharType="end"/>
    </w:r>
    <w:r>
      <w:tab/>
    </w:r>
    <w:r>
      <w:rPr>
        <w:b/>
        <w:bCs/>
        <w:noProof/>
      </w:rPr>
      <w:fldChar w:fldCharType="begin"/>
    </w:r>
    <w:r>
      <w:rPr>
        <w:b/>
        <w:bCs/>
        <w:noProof/>
      </w:rPr>
      <w:instrText xml:space="preserve"> STYLEREF  "ESHeading 1"  \* MERGEFORMAT </w:instrText>
    </w:r>
    <w:r>
      <w:rPr>
        <w:b/>
        <w:bCs/>
        <w:noProof/>
      </w:rPr>
      <w:fldChar w:fldCharType="separate"/>
    </w:r>
    <w:r>
      <w:rPr>
        <w:b/>
        <w:bCs/>
        <w:noProof/>
      </w:rPr>
      <w:t>About the CMS Alliance to Modernize Healthcare</w:t>
    </w:r>
    <w:r>
      <w:rPr>
        <w:b/>
        <w:bCs/>
        <w:noProof/>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A" w14:textId="434930DD" w:rsidR="00C21B55" w:rsidRDefault="00C21B55">
    <w:pPr>
      <w:pStyle w:val="Header2"/>
    </w:pPr>
    <w:r>
      <w:rPr>
        <w:noProof/>
      </w:rPr>
      <w:fldChar w:fldCharType="begin"/>
    </w:r>
    <w:r>
      <w:rPr>
        <w:noProof/>
      </w:rPr>
      <w:instrText xml:space="preserve"> STYLEREF  "Program Name"  \* MERGEFORMAT </w:instrText>
    </w:r>
    <w:r>
      <w:rPr>
        <w:noProof/>
      </w:rPr>
      <w:fldChar w:fldCharType="separate"/>
    </w:r>
    <w:r w:rsidR="008844A0">
      <w:rPr>
        <w:noProof/>
      </w:rPr>
      <w:t>Federal Communications Commission</w:t>
    </w:r>
    <w:r>
      <w:rPr>
        <w:noProof/>
      </w:rPr>
      <w:fldChar w:fldCharType="end"/>
    </w:r>
    <w:r>
      <w:tab/>
    </w:r>
    <w:r>
      <w:rPr>
        <w:noProof/>
      </w:rPr>
      <w:fldChar w:fldCharType="begin"/>
    </w:r>
    <w:r>
      <w:rPr>
        <w:noProof/>
      </w:rPr>
      <w:instrText xml:space="preserve"> STYLEREF  "Back Matter Heading"  \* MERGEFORMAT </w:instrText>
    </w:r>
    <w:r>
      <w:rPr>
        <w:noProof/>
      </w:rPr>
      <w:fldChar w:fldCharType="separate"/>
    </w:r>
    <w:r w:rsidR="008844A0">
      <w:rPr>
        <w:noProof/>
      </w:rPr>
      <w:t>Acronyms</w:t>
    </w:r>
    <w:r>
      <w:rPr>
        <w:noProof/>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D" w14:textId="12198A88" w:rsidR="00C21B55" w:rsidRDefault="00C21B55">
    <w:pPr>
      <w:pStyle w:val="Header2"/>
    </w:pPr>
    <w:r>
      <w:rPr>
        <w:noProof/>
      </w:rPr>
      <w:fldChar w:fldCharType="begin"/>
    </w:r>
    <w:r>
      <w:rPr>
        <w:noProof/>
      </w:rPr>
      <w:instrText xml:space="preserve"> STYLEREF  "Program Name"  \* MERGEFORMAT </w:instrText>
    </w:r>
    <w:r>
      <w:rPr>
        <w:noProof/>
      </w:rPr>
      <w:fldChar w:fldCharType="separate"/>
    </w:r>
    <w:r w:rsidR="008844A0">
      <w:rPr>
        <w:noProof/>
      </w:rPr>
      <w:t>Federal Communications Commission</w:t>
    </w:r>
    <w:r>
      <w:rPr>
        <w:noProof/>
      </w:rPr>
      <w:fldChar w:fldCharType="end"/>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A2" w14:textId="5A68FF13" w:rsidR="00C21B55" w:rsidRDefault="00C21B55">
    <w:pPr>
      <w:pStyle w:val="Header2"/>
    </w:pPr>
    <w:r>
      <w:rPr>
        <w:noProof/>
      </w:rPr>
      <w:fldChar w:fldCharType="begin"/>
    </w:r>
    <w:r>
      <w:rPr>
        <w:noProof/>
      </w:rPr>
      <w:instrText xml:space="preserve"> STYLEREF  "Program Name"  \* MERGEFORMAT </w:instrText>
    </w:r>
    <w:r>
      <w:rPr>
        <w:noProof/>
      </w:rPr>
      <w:fldChar w:fldCharType="separate"/>
    </w:r>
    <w:r w:rsidR="008844A0">
      <w:rPr>
        <w:noProof/>
      </w:rPr>
      <w:t>Federal Communications Commission</w:t>
    </w:r>
    <w:r>
      <w:rPr>
        <w:noProof/>
      </w:rPr>
      <w:fldChar w:fldCharType="end"/>
    </w:r>
    <w:r>
      <w:tab/>
    </w:r>
    <w:r>
      <w:rPr>
        <w:noProof/>
      </w:rPr>
      <w:fldChar w:fldCharType="begin"/>
    </w:r>
    <w:r>
      <w:rPr>
        <w:noProof/>
      </w:rPr>
      <w:instrText xml:space="preserve"> STYLEREF  "ESHeading 1"  \* MERGEFORMAT </w:instrText>
    </w:r>
    <w:r>
      <w:rPr>
        <w:noProof/>
      </w:rPr>
      <w:fldChar w:fldCharType="separate"/>
    </w:r>
    <w:r w:rsidR="008844A0">
      <w:rPr>
        <w:noProof/>
      </w:rPr>
      <w:t>Executive Summary</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A5" w14:textId="5B6E9D31" w:rsidR="00C21B55" w:rsidRDefault="00C21B55">
    <w:pPr>
      <w:pStyle w:val="Header2"/>
    </w:pPr>
    <w:r>
      <w:rPr>
        <w:noProof/>
      </w:rPr>
      <w:fldChar w:fldCharType="begin"/>
    </w:r>
    <w:r>
      <w:rPr>
        <w:noProof/>
      </w:rPr>
      <w:instrText xml:space="preserve"> STYLEREF  "Program Name"  \* MERGEFORMAT </w:instrText>
    </w:r>
    <w:r>
      <w:rPr>
        <w:noProof/>
      </w:rPr>
      <w:fldChar w:fldCharType="separate"/>
    </w:r>
    <w:r w:rsidR="008844A0">
      <w:rPr>
        <w:noProof/>
      </w:rPr>
      <w:t>Federal Communications Commission</w:t>
    </w:r>
    <w:r>
      <w:rPr>
        <w:noProof/>
      </w:rPr>
      <w:fldChar w:fldCharType="end"/>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14949C" w14:textId="07695769" w:rsidR="00C21B55" w:rsidRDefault="00C21B55">
    <w:pPr>
      <w:pStyle w:val="Header2"/>
    </w:pPr>
    <w:r>
      <w:rPr>
        <w:noProof/>
      </w:rPr>
      <w:fldChar w:fldCharType="begin"/>
    </w:r>
    <w:r>
      <w:rPr>
        <w:noProof/>
      </w:rPr>
      <w:instrText xml:space="preserve"> STYLEREF  "Program Name"  \* MERGEFORMAT </w:instrText>
    </w:r>
    <w:r>
      <w:rPr>
        <w:noProof/>
      </w:rPr>
      <w:fldChar w:fldCharType="separate"/>
    </w:r>
    <w:r w:rsidR="008844A0">
      <w:rPr>
        <w:noProof/>
      </w:rPr>
      <w:t>Federal Communications Commission</w:t>
    </w:r>
    <w:r>
      <w:rPr>
        <w:noProof/>
      </w:rPr>
      <w:fldChar w:fldCharType="end"/>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840ED" w14:textId="7EED67A0" w:rsidR="00C21B55" w:rsidRDefault="00C21B55">
    <w:pPr>
      <w:pStyle w:val="Header2"/>
    </w:pPr>
    <w:r>
      <w:rPr>
        <w:noProof/>
      </w:rPr>
      <w:fldChar w:fldCharType="begin"/>
    </w:r>
    <w:r>
      <w:rPr>
        <w:noProof/>
      </w:rPr>
      <w:instrText xml:space="preserve"> STYLEREF  "Program Name"  \* MERGEFORMAT </w:instrText>
    </w:r>
    <w:r>
      <w:rPr>
        <w:noProof/>
      </w:rPr>
      <w:fldChar w:fldCharType="separate"/>
    </w:r>
    <w:r w:rsidR="008844A0">
      <w:rPr>
        <w:noProof/>
      </w:rPr>
      <w:t>Federal Communications Commission</w:t>
    </w:r>
    <w:r>
      <w:rPr>
        <w:noProof/>
      </w:rPr>
      <w:fldChar w:fldCharType="end"/>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AE" w14:textId="0D72E2DA" w:rsidR="00C21B55" w:rsidRDefault="00C21B55">
    <w:pPr>
      <w:pStyle w:val="Header2"/>
    </w:pPr>
    <w:r>
      <w:rPr>
        <w:noProof/>
      </w:rPr>
      <w:fldChar w:fldCharType="begin"/>
    </w:r>
    <w:r>
      <w:rPr>
        <w:noProof/>
      </w:rPr>
      <w:instrText xml:space="preserve"> STYLEREF  "Program Name"  \* MERGEFORMAT </w:instrText>
    </w:r>
    <w:r>
      <w:rPr>
        <w:noProof/>
      </w:rPr>
      <w:fldChar w:fldCharType="separate"/>
    </w:r>
    <w:r w:rsidR="008844A0">
      <w:rPr>
        <w:noProof/>
      </w:rPr>
      <w:t>Federal Communications Commission</w:t>
    </w:r>
    <w:r>
      <w:rPr>
        <w:noProof/>
      </w:rPr>
      <w:fldChar w:fldCharType="end"/>
    </w:r>
    <w:r>
      <w:tab/>
    </w:r>
    <w:r>
      <w:rPr>
        <w:noProof/>
      </w:rPr>
      <w:fldChar w:fldCharType="begin"/>
    </w:r>
    <w:r>
      <w:rPr>
        <w:noProof/>
      </w:rPr>
      <w:instrText xml:space="preserve"> STYLEREF  "Heading 1"  \* MERGEFORMAT </w:instrText>
    </w:r>
    <w:r>
      <w:rPr>
        <w:noProof/>
      </w:rPr>
      <w:fldChar w:fldCharType="separate"/>
    </w:r>
    <w:r w:rsidR="008844A0">
      <w:rPr>
        <w:noProof/>
      </w:rPr>
      <w:t>Introduction</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1" w14:textId="67EC02CE" w:rsidR="00C21B55" w:rsidRDefault="00C21B55">
    <w:pPr>
      <w:pStyle w:val="Header2"/>
    </w:pPr>
    <w:r>
      <w:rPr>
        <w:noProof/>
      </w:rPr>
      <w:fldChar w:fldCharType="begin"/>
    </w:r>
    <w:r>
      <w:rPr>
        <w:noProof/>
      </w:rPr>
      <w:instrText xml:space="preserve"> STYLEREF  "Program Name"  \* MERGEFORMAT </w:instrText>
    </w:r>
    <w:r>
      <w:rPr>
        <w:noProof/>
      </w:rPr>
      <w:fldChar w:fldCharType="separate"/>
    </w:r>
    <w:r w:rsidR="008844A0">
      <w:rPr>
        <w:noProof/>
      </w:rPr>
      <w:t>Federal Communications Commission</w:t>
    </w:r>
    <w:r>
      <w:rPr>
        <w:noProof/>
      </w:rPr>
      <w:fldChar w:fldCharType="end"/>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4" w14:textId="5379A7F4" w:rsidR="00C21B55" w:rsidRDefault="00C21B55">
    <w:pPr>
      <w:pStyle w:val="Header2"/>
    </w:pPr>
    <w:r>
      <w:rPr>
        <w:noProof/>
      </w:rPr>
      <w:fldChar w:fldCharType="begin"/>
    </w:r>
    <w:r>
      <w:rPr>
        <w:noProof/>
      </w:rPr>
      <w:instrText xml:space="preserve"> STYLEREF  "Program Name"  \* MERGEFORMAT </w:instrText>
    </w:r>
    <w:r>
      <w:rPr>
        <w:noProof/>
      </w:rPr>
      <w:fldChar w:fldCharType="separate"/>
    </w:r>
    <w:r w:rsidR="008844A0">
      <w:rPr>
        <w:noProof/>
      </w:rPr>
      <w:t>Federal Communications Commission</w:t>
    </w:r>
    <w:r>
      <w:rPr>
        <w:noProof/>
      </w:rPr>
      <w:fldChar w:fldCharType="end"/>
    </w:r>
    <w:r>
      <w:tab/>
    </w:r>
    <w:r>
      <w:rPr>
        <w:noProof/>
      </w:rPr>
      <w:fldChar w:fldCharType="begin"/>
    </w:r>
    <w:r>
      <w:rPr>
        <w:noProof/>
      </w:rPr>
      <w:instrText xml:space="preserve"> STYLEREF  "Heading 1"  \* MERGEFORMAT </w:instrText>
    </w:r>
    <w:r>
      <w:rPr>
        <w:noProof/>
      </w:rPr>
      <w:fldChar w:fldCharType="separate"/>
    </w:r>
    <w:r w:rsidR="008844A0">
      <w:rPr>
        <w:noProof/>
      </w:rPr>
      <w:t>Overview of Direct Video Calling and ACE Direct</w:t>
    </w:r>
    <w:r>
      <w:rPr>
        <w:noProof/>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7" w14:textId="0EBB7BD4" w:rsidR="00C21B55" w:rsidRDefault="00C21B55">
    <w:pPr>
      <w:pStyle w:val="Header2"/>
      <w:tabs>
        <w:tab w:val="left" w:pos="6000"/>
      </w:tabs>
    </w:pPr>
    <w:r>
      <w:rPr>
        <w:noProof/>
      </w:rPr>
      <w:fldChar w:fldCharType="begin"/>
    </w:r>
    <w:r>
      <w:rPr>
        <w:noProof/>
      </w:rPr>
      <w:instrText xml:space="preserve"> STYLEREF  "Program Name"  \* MERGEFORMAT </w:instrText>
    </w:r>
    <w:r>
      <w:rPr>
        <w:noProof/>
      </w:rPr>
      <w:fldChar w:fldCharType="separate"/>
    </w:r>
    <w:r w:rsidR="008844A0">
      <w:rPr>
        <w:noProof/>
      </w:rPr>
      <w:t>Federal Communications Commission</w:t>
    </w:r>
    <w:r>
      <w:rPr>
        <w:noProof/>
      </w:rPr>
      <w:fldChar w:fldCharType="end"/>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E062A172"/>
    <w:lvl w:ilvl="0">
      <w:start w:val="1"/>
      <w:numFmt w:val="decimal"/>
      <w:lvlText w:val="%1."/>
      <w:lvlJc w:val="left"/>
      <w:pPr>
        <w:tabs>
          <w:tab w:val="num" w:pos="643"/>
        </w:tabs>
        <w:ind w:left="643" w:hanging="360"/>
      </w:pPr>
    </w:lvl>
  </w:abstractNum>
  <w:abstractNum w:abstractNumId="1" w15:restartNumberingAfterBreak="0">
    <w:nsid w:val="000E3F2B"/>
    <w:multiLevelType w:val="multilevel"/>
    <w:tmpl w:val="2CC050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8775FD"/>
    <w:multiLevelType w:val="multilevel"/>
    <w:tmpl w:val="99D64016"/>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r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 w15:restartNumberingAfterBreak="0">
    <w:nsid w:val="00CF2A66"/>
    <w:multiLevelType w:val="multilevel"/>
    <w:tmpl w:val="844CF4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19D0297"/>
    <w:multiLevelType w:val="hybridMultilevel"/>
    <w:tmpl w:val="F4E8EDF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5163F3"/>
    <w:multiLevelType w:val="hybridMultilevel"/>
    <w:tmpl w:val="50C60C8E"/>
    <w:lvl w:ilvl="0" w:tplc="D3D04930">
      <w:start w:val="1"/>
      <w:numFmt w:val="bullet"/>
      <w:pStyle w:val="TableBulletIndented"/>
      <w:lvlText w:val="–"/>
      <w:lvlJc w:val="left"/>
      <w:pPr>
        <w:tabs>
          <w:tab w:val="num" w:pos="414"/>
        </w:tabs>
        <w:ind w:left="41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350"/>
        </w:tabs>
        <w:ind w:left="1350" w:hanging="360"/>
      </w:pPr>
      <w:rPr>
        <w:rFonts w:ascii="Courier New" w:hAnsi="Courier New" w:cs="Courier New" w:hint="default"/>
      </w:rPr>
    </w:lvl>
    <w:lvl w:ilvl="2" w:tplc="04090005" w:tentative="1">
      <w:start w:val="1"/>
      <w:numFmt w:val="bullet"/>
      <w:lvlText w:val=""/>
      <w:lvlJc w:val="left"/>
      <w:pPr>
        <w:tabs>
          <w:tab w:val="num" w:pos="2070"/>
        </w:tabs>
        <w:ind w:left="2070" w:hanging="360"/>
      </w:pPr>
      <w:rPr>
        <w:rFonts w:ascii="Wingdings" w:hAnsi="Wingdings" w:hint="default"/>
      </w:rPr>
    </w:lvl>
    <w:lvl w:ilvl="3" w:tplc="04090001" w:tentative="1">
      <w:start w:val="1"/>
      <w:numFmt w:val="bullet"/>
      <w:lvlText w:val=""/>
      <w:lvlJc w:val="left"/>
      <w:pPr>
        <w:tabs>
          <w:tab w:val="num" w:pos="2790"/>
        </w:tabs>
        <w:ind w:left="2790" w:hanging="360"/>
      </w:pPr>
      <w:rPr>
        <w:rFonts w:ascii="Symbol" w:hAnsi="Symbol" w:hint="default"/>
      </w:rPr>
    </w:lvl>
    <w:lvl w:ilvl="4" w:tplc="04090003" w:tentative="1">
      <w:start w:val="1"/>
      <w:numFmt w:val="bullet"/>
      <w:lvlText w:val="o"/>
      <w:lvlJc w:val="left"/>
      <w:pPr>
        <w:tabs>
          <w:tab w:val="num" w:pos="3510"/>
        </w:tabs>
        <w:ind w:left="3510" w:hanging="360"/>
      </w:pPr>
      <w:rPr>
        <w:rFonts w:ascii="Courier New" w:hAnsi="Courier New" w:cs="Courier New" w:hint="default"/>
      </w:rPr>
    </w:lvl>
    <w:lvl w:ilvl="5" w:tplc="04090005" w:tentative="1">
      <w:start w:val="1"/>
      <w:numFmt w:val="bullet"/>
      <w:lvlText w:val=""/>
      <w:lvlJc w:val="left"/>
      <w:pPr>
        <w:tabs>
          <w:tab w:val="num" w:pos="4230"/>
        </w:tabs>
        <w:ind w:left="4230" w:hanging="360"/>
      </w:pPr>
      <w:rPr>
        <w:rFonts w:ascii="Wingdings" w:hAnsi="Wingdings" w:hint="default"/>
      </w:rPr>
    </w:lvl>
    <w:lvl w:ilvl="6" w:tplc="04090001" w:tentative="1">
      <w:start w:val="1"/>
      <w:numFmt w:val="bullet"/>
      <w:lvlText w:val=""/>
      <w:lvlJc w:val="left"/>
      <w:pPr>
        <w:tabs>
          <w:tab w:val="num" w:pos="4950"/>
        </w:tabs>
        <w:ind w:left="4950" w:hanging="360"/>
      </w:pPr>
      <w:rPr>
        <w:rFonts w:ascii="Symbol" w:hAnsi="Symbol" w:hint="default"/>
      </w:rPr>
    </w:lvl>
    <w:lvl w:ilvl="7" w:tplc="04090003" w:tentative="1">
      <w:start w:val="1"/>
      <w:numFmt w:val="bullet"/>
      <w:lvlText w:val="o"/>
      <w:lvlJc w:val="left"/>
      <w:pPr>
        <w:tabs>
          <w:tab w:val="num" w:pos="5670"/>
        </w:tabs>
        <w:ind w:left="5670" w:hanging="360"/>
      </w:pPr>
      <w:rPr>
        <w:rFonts w:ascii="Courier New" w:hAnsi="Courier New" w:cs="Courier New" w:hint="default"/>
      </w:rPr>
    </w:lvl>
    <w:lvl w:ilvl="8" w:tplc="04090005" w:tentative="1">
      <w:start w:val="1"/>
      <w:numFmt w:val="bullet"/>
      <w:lvlText w:val=""/>
      <w:lvlJc w:val="left"/>
      <w:pPr>
        <w:tabs>
          <w:tab w:val="num" w:pos="6390"/>
        </w:tabs>
        <w:ind w:left="6390" w:hanging="360"/>
      </w:pPr>
      <w:rPr>
        <w:rFonts w:ascii="Wingdings" w:hAnsi="Wingdings" w:hint="default"/>
      </w:rPr>
    </w:lvl>
  </w:abstractNum>
  <w:abstractNum w:abstractNumId="6"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7" w15:restartNumberingAfterBreak="0">
    <w:nsid w:val="0B7E0C08"/>
    <w:multiLevelType w:val="hybridMultilevel"/>
    <w:tmpl w:val="6BC4B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232915"/>
    <w:multiLevelType w:val="hybridMultilevel"/>
    <w:tmpl w:val="BFE8C72C"/>
    <w:lvl w:ilvl="0" w:tplc="552AA9A8">
      <w:start w:val="1"/>
      <w:numFmt w:val="bullet"/>
      <w:pStyle w:val="NumberedList2bulleted"/>
      <w:lvlText w:val=""/>
      <w:lvlJc w:val="left"/>
      <w:pPr>
        <w:ind w:left="720" w:hanging="360"/>
      </w:pPr>
      <w:rPr>
        <w:rFonts w:ascii="Symbol" w:hAnsi="Symbol" w:hint="default"/>
      </w:rPr>
    </w:lvl>
    <w:lvl w:ilvl="1" w:tplc="03BA717C">
      <w:start w:val="1"/>
      <w:numFmt w:val="bullet"/>
      <w:lvlText w:val="–"/>
      <w:lvlJc w:val="left"/>
      <w:pPr>
        <w:ind w:left="1440" w:hanging="360"/>
      </w:pPr>
      <w:rPr>
        <w:rFonts w:ascii="Calibri" w:hAnsi="Calibri" w:hint="default"/>
      </w:rPr>
    </w:lvl>
    <w:lvl w:ilvl="2" w:tplc="BA281838">
      <w:start w:val="15"/>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0" w15:restartNumberingAfterBreak="0">
    <w:nsid w:val="0DD551E9"/>
    <w:multiLevelType w:val="hybridMultilevel"/>
    <w:tmpl w:val="35906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621FCC"/>
    <w:multiLevelType w:val="multilevel"/>
    <w:tmpl w:val="1B109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5E34C3"/>
    <w:multiLevelType w:val="multilevel"/>
    <w:tmpl w:val="ADDC5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076689"/>
    <w:multiLevelType w:val="multilevel"/>
    <w:tmpl w:val="A8404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F917B9"/>
    <w:multiLevelType w:val="multilevel"/>
    <w:tmpl w:val="7F5C5E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735D25"/>
    <w:multiLevelType w:val="hybridMultilevel"/>
    <w:tmpl w:val="38543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AE6237"/>
    <w:multiLevelType w:val="multilevel"/>
    <w:tmpl w:val="57F249BA"/>
    <w:lvl w:ilvl="0">
      <w:start w:val="1"/>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17" w15:restartNumberingAfterBreak="0">
    <w:nsid w:val="30F96D4A"/>
    <w:multiLevelType w:val="multilevel"/>
    <w:tmpl w:val="16DE8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9001EA"/>
    <w:multiLevelType w:val="hybridMultilevel"/>
    <w:tmpl w:val="7FE4C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84315D"/>
    <w:multiLevelType w:val="hybridMultilevel"/>
    <w:tmpl w:val="1ACC6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D2222E"/>
    <w:multiLevelType w:val="multilevel"/>
    <w:tmpl w:val="BC9AEE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4F4180"/>
    <w:multiLevelType w:val="hybridMultilevel"/>
    <w:tmpl w:val="0016A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3"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4" w15:restartNumberingAfterBreak="0">
    <w:nsid w:val="3FAA0FE1"/>
    <w:multiLevelType w:val="multilevel"/>
    <w:tmpl w:val="C5CE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08339A"/>
    <w:multiLevelType w:val="multilevel"/>
    <w:tmpl w:val="2196F2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2430"/>
        </w:tabs>
        <w:ind w:left="243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b/>
        <w:i w:val="0"/>
        <w:sz w:val="28"/>
      </w:rPr>
    </w:lvl>
    <w:lvl w:ilvl="3">
      <w:start w:val="1"/>
      <w:numFmt w:val="decimal"/>
      <w:pStyle w:val="Heading4"/>
      <w:lvlText w:val="%1.%2.%3.%4"/>
      <w:lvlJc w:val="left"/>
      <w:pPr>
        <w:tabs>
          <w:tab w:val="num" w:pos="2088"/>
        </w:tabs>
        <w:ind w:left="208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46C110A6"/>
    <w:multiLevelType w:val="singleLevel"/>
    <w:tmpl w:val="6A8A9556"/>
    <w:lvl w:ilvl="0">
      <w:start w:val="1"/>
      <w:numFmt w:val="decimal"/>
      <w:pStyle w:val="Reference"/>
      <w:lvlText w:val="%1."/>
      <w:lvlJc w:val="left"/>
      <w:pPr>
        <w:tabs>
          <w:tab w:val="num" w:pos="504"/>
        </w:tabs>
        <w:ind w:left="504" w:hanging="504"/>
      </w:pPr>
    </w:lvl>
  </w:abstractNum>
  <w:abstractNum w:abstractNumId="27"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8" w15:restartNumberingAfterBreak="0">
    <w:nsid w:val="4A9E5DDD"/>
    <w:multiLevelType w:val="hybridMultilevel"/>
    <w:tmpl w:val="582E5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A25B62"/>
    <w:multiLevelType w:val="hybridMultilevel"/>
    <w:tmpl w:val="22D23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E26562"/>
    <w:multiLevelType w:val="hybridMultilevel"/>
    <w:tmpl w:val="7938C0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267108"/>
    <w:multiLevelType w:val="hybridMultilevel"/>
    <w:tmpl w:val="0A92E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2F3999"/>
    <w:multiLevelType w:val="hybridMultilevel"/>
    <w:tmpl w:val="AE3CD4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0050D71"/>
    <w:multiLevelType w:val="hybridMultilevel"/>
    <w:tmpl w:val="B6B48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1A4494"/>
    <w:multiLevelType w:val="multilevel"/>
    <w:tmpl w:val="5BDC734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508E1671"/>
    <w:multiLevelType w:val="multilevel"/>
    <w:tmpl w:val="1F8EFD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5A25752D"/>
    <w:multiLevelType w:val="hybridMultilevel"/>
    <w:tmpl w:val="A018348C"/>
    <w:lvl w:ilvl="0" w:tplc="04090001">
      <w:start w:val="1"/>
      <w:numFmt w:val="bullet"/>
      <w:lvlText w:val=""/>
      <w:lvlJc w:val="left"/>
      <w:pPr>
        <w:ind w:left="720" w:hanging="360"/>
      </w:pPr>
      <w:rPr>
        <w:rFonts w:ascii="Symbol" w:hAnsi="Symbol"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3E4DE0"/>
    <w:multiLevelType w:val="hybridMultilevel"/>
    <w:tmpl w:val="A0B49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5C3426"/>
    <w:multiLevelType w:val="hybridMultilevel"/>
    <w:tmpl w:val="972CDA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BB16FC7"/>
    <w:multiLevelType w:val="multilevel"/>
    <w:tmpl w:val="CA1C1E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5C1E306D"/>
    <w:multiLevelType w:val="multilevel"/>
    <w:tmpl w:val="219EFA44"/>
    <w:lvl w:ilvl="0">
      <w:start w:val="1"/>
      <w:numFmt w:val="upperLetter"/>
      <w:pStyle w:val="AppHeading1"/>
      <w:suff w:val="nothing"/>
      <w:lvlText w:val="Appendix %1.  "/>
      <w:lvlJc w:val="left"/>
      <w:pPr>
        <w:ind w:left="5472" w:hanging="1872"/>
      </w:pPr>
      <w:rPr>
        <w:rFonts w:ascii="Arial Narrow" w:hAnsi="Arial Narrow" w:hint="default"/>
        <w:b/>
        <w:i w:val="0"/>
        <w:sz w:val="36"/>
      </w:rPr>
    </w:lvl>
    <w:lvl w:ilvl="1">
      <w:start w:val="1"/>
      <w:numFmt w:val="decimal"/>
      <w:pStyle w:val="AppHeading2"/>
      <w:lvlText w:val="%1.%2"/>
      <w:lvlJc w:val="left"/>
      <w:pPr>
        <w:tabs>
          <w:tab w:val="num" w:pos="-1350"/>
        </w:tabs>
        <w:ind w:left="-1350" w:hanging="720"/>
      </w:pPr>
      <w:rPr>
        <w:rFonts w:ascii="Arial Narrow" w:hAnsi="Arial Narrow" w:hint="default"/>
        <w:b/>
        <w:i w:val="0"/>
        <w:sz w:val="32"/>
      </w:rPr>
    </w:lvl>
    <w:lvl w:ilvl="2">
      <w:start w:val="1"/>
      <w:numFmt w:val="decimal"/>
      <w:pStyle w:val="AppHeading3"/>
      <w:lvlText w:val="%1.%2.%3"/>
      <w:lvlJc w:val="left"/>
      <w:pPr>
        <w:tabs>
          <w:tab w:val="num" w:pos="-1062"/>
        </w:tabs>
        <w:ind w:left="-1062" w:hanging="1008"/>
      </w:pPr>
      <w:rPr>
        <w:rFonts w:ascii="Arial Narrow" w:hAnsi="Arial Narrow" w:hint="default"/>
        <w:b/>
        <w:i w:val="0"/>
        <w:sz w:val="28"/>
      </w:rPr>
    </w:lvl>
    <w:lvl w:ilvl="3">
      <w:start w:val="1"/>
      <w:numFmt w:val="decimal"/>
      <w:pStyle w:val="AppHeading4"/>
      <w:lvlText w:val="%1.%2.%3.%4"/>
      <w:lvlJc w:val="left"/>
      <w:pPr>
        <w:tabs>
          <w:tab w:val="num" w:pos="-1062"/>
        </w:tabs>
        <w:ind w:left="-1062" w:hanging="1008"/>
      </w:pPr>
      <w:rPr>
        <w:rFonts w:ascii="Arial Narrow" w:hAnsi="Arial Narrow" w:hint="default"/>
        <w:b/>
        <w:i w:val="0"/>
        <w:sz w:val="26"/>
      </w:rPr>
    </w:lvl>
    <w:lvl w:ilvl="4">
      <w:start w:val="1"/>
      <w:numFmt w:val="decimal"/>
      <w:lvlText w:val="%5%4"/>
      <w:lvlJc w:val="left"/>
      <w:pPr>
        <w:tabs>
          <w:tab w:val="num" w:pos="-846"/>
        </w:tabs>
        <w:ind w:left="-846" w:hanging="1224"/>
      </w:pPr>
      <w:rPr>
        <w:rFonts w:ascii="Arial Narrow" w:hAnsi="Arial Narrow" w:hint="default"/>
        <w:b w:val="0"/>
        <w:i/>
        <w:sz w:val="26"/>
      </w:rPr>
    </w:lvl>
    <w:lvl w:ilvl="5">
      <w:start w:val="1"/>
      <w:numFmt w:val="none"/>
      <w:lvlText w:val=""/>
      <w:lvlJc w:val="left"/>
      <w:pPr>
        <w:tabs>
          <w:tab w:val="num" w:pos="90"/>
        </w:tabs>
        <w:ind w:left="90" w:hanging="360"/>
      </w:pPr>
      <w:rPr>
        <w:rFonts w:ascii="Arial Narrow" w:hAnsi="Arial Narrow" w:hint="default"/>
        <w:sz w:val="24"/>
      </w:rPr>
    </w:lvl>
    <w:lvl w:ilvl="6">
      <w:start w:val="1"/>
      <w:numFmt w:val="none"/>
      <w:lvlText w:val=""/>
      <w:lvlJc w:val="left"/>
      <w:pPr>
        <w:tabs>
          <w:tab w:val="num" w:pos="450"/>
        </w:tabs>
        <w:ind w:left="450" w:hanging="360"/>
      </w:pPr>
      <w:rPr>
        <w:rFonts w:hint="default"/>
      </w:rPr>
    </w:lvl>
    <w:lvl w:ilvl="7">
      <w:start w:val="1"/>
      <w:numFmt w:val="none"/>
      <w:lvlText w:val=""/>
      <w:lvlJc w:val="left"/>
      <w:pPr>
        <w:tabs>
          <w:tab w:val="num" w:pos="810"/>
        </w:tabs>
        <w:ind w:left="810" w:hanging="360"/>
      </w:pPr>
      <w:rPr>
        <w:rFonts w:hint="default"/>
      </w:rPr>
    </w:lvl>
    <w:lvl w:ilvl="8">
      <w:start w:val="1"/>
      <w:numFmt w:val="none"/>
      <w:lvlText w:val=""/>
      <w:lvlJc w:val="left"/>
      <w:pPr>
        <w:tabs>
          <w:tab w:val="num" w:pos="1170"/>
        </w:tabs>
        <w:ind w:left="1170" w:hanging="360"/>
      </w:pPr>
      <w:rPr>
        <w:rFonts w:hint="default"/>
      </w:rPr>
    </w:lvl>
  </w:abstractNum>
  <w:abstractNum w:abstractNumId="41" w15:restartNumberingAfterBreak="0">
    <w:nsid w:val="5D991233"/>
    <w:multiLevelType w:val="multilevel"/>
    <w:tmpl w:val="42B0E10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42" w15:restartNumberingAfterBreak="0">
    <w:nsid w:val="67FC0CF8"/>
    <w:multiLevelType w:val="hybridMultilevel"/>
    <w:tmpl w:val="1CE0074C"/>
    <w:lvl w:ilvl="0" w:tplc="FFFFFFFF">
      <w:start w:val="1"/>
      <w:numFmt w:val="bullet"/>
      <w:pStyle w:val="NumberedList"/>
      <w:lvlText w:val=""/>
      <w:lvlJc w:val="left"/>
      <w:pPr>
        <w:ind w:left="720" w:hanging="360"/>
      </w:pPr>
      <w:rPr>
        <w:rFonts w:ascii="Symbol" w:hAnsi="Symbol"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4D7FF9"/>
    <w:multiLevelType w:val="hybridMultilevel"/>
    <w:tmpl w:val="98D2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7111F7"/>
    <w:multiLevelType w:val="multilevel"/>
    <w:tmpl w:val="7DF627C2"/>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45"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46" w15:restartNumberingAfterBreak="0">
    <w:nsid w:val="712A1803"/>
    <w:multiLevelType w:val="multilevel"/>
    <w:tmpl w:val="B574B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B977FD"/>
    <w:multiLevelType w:val="hybridMultilevel"/>
    <w:tmpl w:val="22D844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DA4FDF"/>
    <w:multiLevelType w:val="multilevel"/>
    <w:tmpl w:val="B776CA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50" w15:restartNumberingAfterBreak="0">
    <w:nsid w:val="7DF627C0"/>
    <w:multiLevelType w:val="multilevel"/>
    <w:tmpl w:val="7DF627C0"/>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51" w15:restartNumberingAfterBreak="0">
    <w:nsid w:val="7DF627C1"/>
    <w:multiLevelType w:val="multilevel"/>
    <w:tmpl w:val="7DF627C1"/>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52" w15:restartNumberingAfterBreak="0">
    <w:nsid w:val="7DF627C2"/>
    <w:multiLevelType w:val="multilevel"/>
    <w:tmpl w:val="7DF627C2"/>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num w:numId="1">
    <w:abstractNumId w:val="40"/>
  </w:num>
  <w:num w:numId="2">
    <w:abstractNumId w:val="45"/>
  </w:num>
  <w:num w:numId="3">
    <w:abstractNumId w:val="22"/>
  </w:num>
  <w:num w:numId="4">
    <w:abstractNumId w:val="6"/>
  </w:num>
  <w:num w:numId="5">
    <w:abstractNumId w:val="9"/>
  </w:num>
  <w:num w:numId="6">
    <w:abstractNumId w:val="41"/>
  </w:num>
  <w:num w:numId="7">
    <w:abstractNumId w:val="25"/>
  </w:num>
  <w:num w:numId="8">
    <w:abstractNumId w:val="26"/>
  </w:num>
  <w:num w:numId="9">
    <w:abstractNumId w:val="49"/>
  </w:num>
  <w:num w:numId="10">
    <w:abstractNumId w:val="23"/>
  </w:num>
  <w:num w:numId="11">
    <w:abstractNumId w:val="27"/>
  </w:num>
  <w:num w:numId="12">
    <w:abstractNumId w:val="5"/>
  </w:num>
  <w:num w:numId="13">
    <w:abstractNumId w:val="42"/>
  </w:num>
  <w:num w:numId="14">
    <w:abstractNumId w:val="8"/>
  </w:num>
  <w:num w:numId="15">
    <w:abstractNumId w:val="50"/>
  </w:num>
  <w:num w:numId="16">
    <w:abstractNumId w:val="51"/>
  </w:num>
  <w:num w:numId="17">
    <w:abstractNumId w:val="52"/>
  </w:num>
  <w:num w:numId="18">
    <w:abstractNumId w:val="19"/>
  </w:num>
  <w:num w:numId="19">
    <w:abstractNumId w:val="44"/>
  </w:num>
  <w:num w:numId="20">
    <w:abstractNumId w:val="25"/>
  </w:num>
  <w:num w:numId="21">
    <w:abstractNumId w:val="42"/>
    <w:lvlOverride w:ilvl="0">
      <w:startOverride w:val="1"/>
    </w:lvlOverride>
  </w:num>
  <w:num w:numId="22">
    <w:abstractNumId w:val="42"/>
    <w:lvlOverride w:ilvl="0">
      <w:startOverride w:val="1"/>
    </w:lvlOverride>
  </w:num>
  <w:num w:numId="23">
    <w:abstractNumId w:val="20"/>
  </w:num>
  <w:num w:numId="24">
    <w:abstractNumId w:val="39"/>
  </w:num>
  <w:num w:numId="25">
    <w:abstractNumId w:val="14"/>
  </w:num>
  <w:num w:numId="26">
    <w:abstractNumId w:val="34"/>
  </w:num>
  <w:num w:numId="27">
    <w:abstractNumId w:val="1"/>
  </w:num>
  <w:num w:numId="28">
    <w:abstractNumId w:val="48"/>
  </w:num>
  <w:num w:numId="29">
    <w:abstractNumId w:val="3"/>
  </w:num>
  <w:num w:numId="30">
    <w:abstractNumId w:val="35"/>
  </w:num>
  <w:num w:numId="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num>
  <w:num w:numId="44">
    <w:abstractNumId w:val="16"/>
  </w:num>
  <w:num w:numId="45">
    <w:abstractNumId w:val="21"/>
  </w:num>
  <w:num w:numId="46">
    <w:abstractNumId w:val="43"/>
  </w:num>
  <w:num w:numId="47">
    <w:abstractNumId w:val="30"/>
  </w:num>
  <w:num w:numId="48">
    <w:abstractNumId w:val="12"/>
  </w:num>
  <w:num w:numId="49">
    <w:abstractNumId w:val="46"/>
  </w:num>
  <w:num w:numId="50">
    <w:abstractNumId w:val="17"/>
  </w:num>
  <w:num w:numId="51">
    <w:abstractNumId w:val="13"/>
  </w:num>
  <w:num w:numId="52">
    <w:abstractNumId w:val="24"/>
  </w:num>
  <w:num w:numId="53">
    <w:abstractNumId w:val="10"/>
  </w:num>
  <w:num w:numId="54">
    <w:abstractNumId w:val="47"/>
  </w:num>
  <w:num w:numId="55">
    <w:abstractNumId w:val="32"/>
  </w:num>
  <w:num w:numId="56">
    <w:abstractNumId w:val="15"/>
  </w:num>
  <w:num w:numId="57">
    <w:abstractNumId w:val="18"/>
  </w:num>
  <w:num w:numId="58">
    <w:abstractNumId w:val="7"/>
  </w:num>
  <w:num w:numId="59">
    <w:abstractNumId w:val="36"/>
  </w:num>
  <w:num w:numId="60">
    <w:abstractNumId w:val="2"/>
  </w:num>
  <w:num w:numId="61">
    <w:abstractNumId w:val="11"/>
  </w:num>
  <w:num w:numId="62">
    <w:abstractNumId w:val="4"/>
  </w:num>
  <w:num w:numId="63">
    <w:abstractNumId w:val="29"/>
  </w:num>
  <w:num w:numId="64">
    <w:abstractNumId w:val="28"/>
  </w:num>
  <w:num w:numId="65">
    <w:abstractNumId w:val="38"/>
  </w:num>
  <w:num w:numId="66">
    <w:abstractNumId w:val="33"/>
  </w:num>
  <w:num w:numId="67">
    <w:abstractNumId w:val="37"/>
  </w:num>
  <w:num w:numId="68">
    <w:abstractNumId w:val="42"/>
    <w:lvlOverride w:ilvl="0">
      <w:startOverride w:val="1"/>
    </w:lvlOverride>
  </w:num>
  <w:num w:numId="69">
    <w:abstractNumId w:val="42"/>
    <w:lvlOverride w:ilvl="0">
      <w:startOverride w:val="1"/>
    </w:lvlOverride>
  </w:num>
  <w:num w:numId="70">
    <w:abstractNumId w:val="42"/>
    <w:lvlOverride w:ilvl="0">
      <w:startOverride w:val="1"/>
    </w:lvlOverride>
  </w:num>
  <w:num w:numId="71">
    <w:abstractNumId w:val="42"/>
    <w:lvlOverride w:ilvl="0">
      <w:startOverride w:val="1"/>
    </w:lvlOverride>
  </w:num>
  <w:num w:numId="72">
    <w:abstractNumId w:val="45"/>
  </w:num>
  <w:num w:numId="73">
    <w:abstractNumId w:val="45"/>
  </w:num>
  <w:num w:numId="74">
    <w:abstractNumId w:val="23"/>
  </w:num>
  <w:num w:numId="75">
    <w:abstractNumId w:val="23"/>
  </w:num>
  <w:num w:numId="76">
    <w:abstractNumId w:val="23"/>
  </w:num>
  <w:num w:numId="77">
    <w:abstractNumId w:val="31"/>
  </w:num>
  <w:num w:numId="78">
    <w:abstractNumId w:val="23"/>
  </w:num>
  <w:num w:numId="79">
    <w:abstractNumId w:val="23"/>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DB"/>
    <w:rsid w:val="00000614"/>
    <w:rsid w:val="0000179E"/>
    <w:rsid w:val="000026CA"/>
    <w:rsid w:val="00002A4F"/>
    <w:rsid w:val="000030EC"/>
    <w:rsid w:val="00005CDB"/>
    <w:rsid w:val="00006521"/>
    <w:rsid w:val="000078B1"/>
    <w:rsid w:val="0001238E"/>
    <w:rsid w:val="0001258F"/>
    <w:rsid w:val="00012AB8"/>
    <w:rsid w:val="00012B85"/>
    <w:rsid w:val="00014B37"/>
    <w:rsid w:val="00014FB8"/>
    <w:rsid w:val="00015160"/>
    <w:rsid w:val="0001693D"/>
    <w:rsid w:val="0002070D"/>
    <w:rsid w:val="00020725"/>
    <w:rsid w:val="00021179"/>
    <w:rsid w:val="00021FA7"/>
    <w:rsid w:val="00022756"/>
    <w:rsid w:val="00023674"/>
    <w:rsid w:val="000241F4"/>
    <w:rsid w:val="00025376"/>
    <w:rsid w:val="000277BD"/>
    <w:rsid w:val="00030A59"/>
    <w:rsid w:val="000313FE"/>
    <w:rsid w:val="000319F4"/>
    <w:rsid w:val="00032206"/>
    <w:rsid w:val="00032858"/>
    <w:rsid w:val="00033132"/>
    <w:rsid w:val="00034359"/>
    <w:rsid w:val="00034A56"/>
    <w:rsid w:val="000358A0"/>
    <w:rsid w:val="0003690B"/>
    <w:rsid w:val="00036A63"/>
    <w:rsid w:val="00036BFA"/>
    <w:rsid w:val="00036EF2"/>
    <w:rsid w:val="000376FD"/>
    <w:rsid w:val="00037CB0"/>
    <w:rsid w:val="000414DA"/>
    <w:rsid w:val="000419FE"/>
    <w:rsid w:val="00042EFF"/>
    <w:rsid w:val="00043105"/>
    <w:rsid w:val="000436BD"/>
    <w:rsid w:val="00043F8B"/>
    <w:rsid w:val="000441B3"/>
    <w:rsid w:val="00044296"/>
    <w:rsid w:val="00044368"/>
    <w:rsid w:val="0004572E"/>
    <w:rsid w:val="00045FE6"/>
    <w:rsid w:val="00046A0F"/>
    <w:rsid w:val="00046CA1"/>
    <w:rsid w:val="0005356B"/>
    <w:rsid w:val="00053B89"/>
    <w:rsid w:val="000545DE"/>
    <w:rsid w:val="000546DE"/>
    <w:rsid w:val="00055AF1"/>
    <w:rsid w:val="00060DFD"/>
    <w:rsid w:val="00062364"/>
    <w:rsid w:val="00062880"/>
    <w:rsid w:val="00064492"/>
    <w:rsid w:val="000666E1"/>
    <w:rsid w:val="000677E8"/>
    <w:rsid w:val="00072E3D"/>
    <w:rsid w:val="00074A23"/>
    <w:rsid w:val="0007563A"/>
    <w:rsid w:val="00076119"/>
    <w:rsid w:val="0008064C"/>
    <w:rsid w:val="00081836"/>
    <w:rsid w:val="00081EA5"/>
    <w:rsid w:val="0008214D"/>
    <w:rsid w:val="0008445E"/>
    <w:rsid w:val="00086FB8"/>
    <w:rsid w:val="00087787"/>
    <w:rsid w:val="00087AEB"/>
    <w:rsid w:val="00092BAE"/>
    <w:rsid w:val="000932E3"/>
    <w:rsid w:val="0009377F"/>
    <w:rsid w:val="000937D9"/>
    <w:rsid w:val="0009380F"/>
    <w:rsid w:val="000940B2"/>
    <w:rsid w:val="000945AB"/>
    <w:rsid w:val="00096761"/>
    <w:rsid w:val="00097AA6"/>
    <w:rsid w:val="00097D0B"/>
    <w:rsid w:val="000A1EB0"/>
    <w:rsid w:val="000A2598"/>
    <w:rsid w:val="000A2D23"/>
    <w:rsid w:val="000A3323"/>
    <w:rsid w:val="000A3A94"/>
    <w:rsid w:val="000A3BE5"/>
    <w:rsid w:val="000A4572"/>
    <w:rsid w:val="000A4D20"/>
    <w:rsid w:val="000A56EF"/>
    <w:rsid w:val="000A5BD6"/>
    <w:rsid w:val="000B061A"/>
    <w:rsid w:val="000B0B1D"/>
    <w:rsid w:val="000B0B57"/>
    <w:rsid w:val="000B1AA5"/>
    <w:rsid w:val="000B2F73"/>
    <w:rsid w:val="000B3837"/>
    <w:rsid w:val="000B3A5C"/>
    <w:rsid w:val="000B525D"/>
    <w:rsid w:val="000B579A"/>
    <w:rsid w:val="000C07CE"/>
    <w:rsid w:val="000C0E3B"/>
    <w:rsid w:val="000C14DB"/>
    <w:rsid w:val="000C23CE"/>
    <w:rsid w:val="000C2A4B"/>
    <w:rsid w:val="000C3B2B"/>
    <w:rsid w:val="000C3BC9"/>
    <w:rsid w:val="000C4DE9"/>
    <w:rsid w:val="000C589B"/>
    <w:rsid w:val="000C5938"/>
    <w:rsid w:val="000D168C"/>
    <w:rsid w:val="000D3AD1"/>
    <w:rsid w:val="000D417F"/>
    <w:rsid w:val="000D4733"/>
    <w:rsid w:val="000D53BD"/>
    <w:rsid w:val="000D57A6"/>
    <w:rsid w:val="000D704D"/>
    <w:rsid w:val="000E0B44"/>
    <w:rsid w:val="000E123D"/>
    <w:rsid w:val="000E3451"/>
    <w:rsid w:val="000E3C03"/>
    <w:rsid w:val="000E4997"/>
    <w:rsid w:val="000E526C"/>
    <w:rsid w:val="000E534A"/>
    <w:rsid w:val="000E558B"/>
    <w:rsid w:val="000E5E9F"/>
    <w:rsid w:val="000F08A9"/>
    <w:rsid w:val="000F0CBF"/>
    <w:rsid w:val="000F1343"/>
    <w:rsid w:val="000F180D"/>
    <w:rsid w:val="000F3F1B"/>
    <w:rsid w:val="000F450E"/>
    <w:rsid w:val="000F4708"/>
    <w:rsid w:val="000F50EB"/>
    <w:rsid w:val="000F647B"/>
    <w:rsid w:val="000F7E7A"/>
    <w:rsid w:val="000F7E8C"/>
    <w:rsid w:val="001012C6"/>
    <w:rsid w:val="0010242C"/>
    <w:rsid w:val="00103D3B"/>
    <w:rsid w:val="00105342"/>
    <w:rsid w:val="001064B4"/>
    <w:rsid w:val="00106C2C"/>
    <w:rsid w:val="0010758E"/>
    <w:rsid w:val="00107764"/>
    <w:rsid w:val="001078B1"/>
    <w:rsid w:val="0011197C"/>
    <w:rsid w:val="00113C1D"/>
    <w:rsid w:val="00113F3A"/>
    <w:rsid w:val="00115A3E"/>
    <w:rsid w:val="0011744D"/>
    <w:rsid w:val="0011B349"/>
    <w:rsid w:val="00120487"/>
    <w:rsid w:val="00120747"/>
    <w:rsid w:val="00120C7B"/>
    <w:rsid w:val="00121220"/>
    <w:rsid w:val="001218E1"/>
    <w:rsid w:val="00121FD6"/>
    <w:rsid w:val="00122324"/>
    <w:rsid w:val="001224D1"/>
    <w:rsid w:val="001228AD"/>
    <w:rsid w:val="001251D9"/>
    <w:rsid w:val="0012556F"/>
    <w:rsid w:val="00125667"/>
    <w:rsid w:val="00126162"/>
    <w:rsid w:val="00127161"/>
    <w:rsid w:val="0013040D"/>
    <w:rsid w:val="00130A10"/>
    <w:rsid w:val="00130AFB"/>
    <w:rsid w:val="00130B4D"/>
    <w:rsid w:val="00131382"/>
    <w:rsid w:val="001317B3"/>
    <w:rsid w:val="001322AA"/>
    <w:rsid w:val="00132BDC"/>
    <w:rsid w:val="00132D69"/>
    <w:rsid w:val="00134DBC"/>
    <w:rsid w:val="00135774"/>
    <w:rsid w:val="00135C93"/>
    <w:rsid w:val="00136780"/>
    <w:rsid w:val="001368C8"/>
    <w:rsid w:val="00141A2F"/>
    <w:rsid w:val="00141DEF"/>
    <w:rsid w:val="001424E4"/>
    <w:rsid w:val="00144A4F"/>
    <w:rsid w:val="00144BD1"/>
    <w:rsid w:val="00146435"/>
    <w:rsid w:val="00147D2C"/>
    <w:rsid w:val="00151719"/>
    <w:rsid w:val="00151C3D"/>
    <w:rsid w:val="00155439"/>
    <w:rsid w:val="00155AE6"/>
    <w:rsid w:val="00156701"/>
    <w:rsid w:val="00156875"/>
    <w:rsid w:val="00160D4B"/>
    <w:rsid w:val="0016147C"/>
    <w:rsid w:val="00161917"/>
    <w:rsid w:val="001642D4"/>
    <w:rsid w:val="00165280"/>
    <w:rsid w:val="00166862"/>
    <w:rsid w:val="00166946"/>
    <w:rsid w:val="00166EC2"/>
    <w:rsid w:val="00167DF7"/>
    <w:rsid w:val="00171A3C"/>
    <w:rsid w:val="00171AD7"/>
    <w:rsid w:val="00174394"/>
    <w:rsid w:val="001745F4"/>
    <w:rsid w:val="001745FC"/>
    <w:rsid w:val="00176572"/>
    <w:rsid w:val="001771E9"/>
    <w:rsid w:val="001808E1"/>
    <w:rsid w:val="00180C2A"/>
    <w:rsid w:val="00181734"/>
    <w:rsid w:val="00181847"/>
    <w:rsid w:val="00181A43"/>
    <w:rsid w:val="00181B2E"/>
    <w:rsid w:val="00181EFF"/>
    <w:rsid w:val="00181F20"/>
    <w:rsid w:val="00182022"/>
    <w:rsid w:val="0018211E"/>
    <w:rsid w:val="00182E85"/>
    <w:rsid w:val="001832EF"/>
    <w:rsid w:val="00183828"/>
    <w:rsid w:val="001843D4"/>
    <w:rsid w:val="00186881"/>
    <w:rsid w:val="00186C99"/>
    <w:rsid w:val="00191EC9"/>
    <w:rsid w:val="001931D6"/>
    <w:rsid w:val="00193E81"/>
    <w:rsid w:val="0019409C"/>
    <w:rsid w:val="00194A24"/>
    <w:rsid w:val="00195E19"/>
    <w:rsid w:val="00196F6C"/>
    <w:rsid w:val="00197E63"/>
    <w:rsid w:val="001A25E3"/>
    <w:rsid w:val="001A29EF"/>
    <w:rsid w:val="001A4C53"/>
    <w:rsid w:val="001A4D50"/>
    <w:rsid w:val="001A6768"/>
    <w:rsid w:val="001A7269"/>
    <w:rsid w:val="001A7673"/>
    <w:rsid w:val="001A7AFB"/>
    <w:rsid w:val="001B139C"/>
    <w:rsid w:val="001B3B1A"/>
    <w:rsid w:val="001B44AF"/>
    <w:rsid w:val="001B4F26"/>
    <w:rsid w:val="001B61C2"/>
    <w:rsid w:val="001B6411"/>
    <w:rsid w:val="001B78B9"/>
    <w:rsid w:val="001B7D27"/>
    <w:rsid w:val="001C0A0B"/>
    <w:rsid w:val="001C0EE7"/>
    <w:rsid w:val="001C55AC"/>
    <w:rsid w:val="001C5DE0"/>
    <w:rsid w:val="001C6026"/>
    <w:rsid w:val="001C621D"/>
    <w:rsid w:val="001C770E"/>
    <w:rsid w:val="001D2576"/>
    <w:rsid w:val="001D33F4"/>
    <w:rsid w:val="001D4CEB"/>
    <w:rsid w:val="001D5D6C"/>
    <w:rsid w:val="001D68CF"/>
    <w:rsid w:val="001D6C5E"/>
    <w:rsid w:val="001E11E1"/>
    <w:rsid w:val="001E1563"/>
    <w:rsid w:val="001E2549"/>
    <w:rsid w:val="001E2980"/>
    <w:rsid w:val="001E32AC"/>
    <w:rsid w:val="001E467D"/>
    <w:rsid w:val="001E4C29"/>
    <w:rsid w:val="001E58BD"/>
    <w:rsid w:val="001E61C7"/>
    <w:rsid w:val="001E6BCE"/>
    <w:rsid w:val="001E7DBF"/>
    <w:rsid w:val="001F16F8"/>
    <w:rsid w:val="001F220D"/>
    <w:rsid w:val="001F26A8"/>
    <w:rsid w:val="001F2CE8"/>
    <w:rsid w:val="001F39D3"/>
    <w:rsid w:val="001F3B5A"/>
    <w:rsid w:val="001F3CE4"/>
    <w:rsid w:val="001F4046"/>
    <w:rsid w:val="001F4EC3"/>
    <w:rsid w:val="001F595F"/>
    <w:rsid w:val="001F6E8E"/>
    <w:rsid w:val="001F765E"/>
    <w:rsid w:val="00200148"/>
    <w:rsid w:val="002012D1"/>
    <w:rsid w:val="00201466"/>
    <w:rsid w:val="00201C22"/>
    <w:rsid w:val="00202DBE"/>
    <w:rsid w:val="0020349F"/>
    <w:rsid w:val="002045E8"/>
    <w:rsid w:val="00204AC5"/>
    <w:rsid w:val="00207434"/>
    <w:rsid w:val="00207CFE"/>
    <w:rsid w:val="00207EE3"/>
    <w:rsid w:val="002101D5"/>
    <w:rsid w:val="00210C84"/>
    <w:rsid w:val="002110DF"/>
    <w:rsid w:val="002113F6"/>
    <w:rsid w:val="002117C3"/>
    <w:rsid w:val="00212D4B"/>
    <w:rsid w:val="00213407"/>
    <w:rsid w:val="00214293"/>
    <w:rsid w:val="002148AF"/>
    <w:rsid w:val="00214B92"/>
    <w:rsid w:val="00215694"/>
    <w:rsid w:val="00215A6F"/>
    <w:rsid w:val="00215AE0"/>
    <w:rsid w:val="002168FD"/>
    <w:rsid w:val="00216BC9"/>
    <w:rsid w:val="002174D4"/>
    <w:rsid w:val="00217856"/>
    <w:rsid w:val="0022062D"/>
    <w:rsid w:val="0022292C"/>
    <w:rsid w:val="002234CB"/>
    <w:rsid w:val="00225399"/>
    <w:rsid w:val="002277CB"/>
    <w:rsid w:val="002279B8"/>
    <w:rsid w:val="0023048B"/>
    <w:rsid w:val="00231E6C"/>
    <w:rsid w:val="002322D5"/>
    <w:rsid w:val="00232885"/>
    <w:rsid w:val="00233766"/>
    <w:rsid w:val="002341A4"/>
    <w:rsid w:val="00235F52"/>
    <w:rsid w:val="00236AB8"/>
    <w:rsid w:val="00236BB1"/>
    <w:rsid w:val="0023783A"/>
    <w:rsid w:val="00237FDF"/>
    <w:rsid w:val="00241F80"/>
    <w:rsid w:val="00242352"/>
    <w:rsid w:val="002435BC"/>
    <w:rsid w:val="0024390D"/>
    <w:rsid w:val="00245143"/>
    <w:rsid w:val="002477EC"/>
    <w:rsid w:val="00251645"/>
    <w:rsid w:val="00253340"/>
    <w:rsid w:val="00254077"/>
    <w:rsid w:val="00256931"/>
    <w:rsid w:val="0025726B"/>
    <w:rsid w:val="00257AEA"/>
    <w:rsid w:val="00257E49"/>
    <w:rsid w:val="00257E51"/>
    <w:rsid w:val="002618E6"/>
    <w:rsid w:val="002627D7"/>
    <w:rsid w:val="00263E84"/>
    <w:rsid w:val="002644EC"/>
    <w:rsid w:val="0026500B"/>
    <w:rsid w:val="00265657"/>
    <w:rsid w:val="00265E38"/>
    <w:rsid w:val="00265EB7"/>
    <w:rsid w:val="00266276"/>
    <w:rsid w:val="00267576"/>
    <w:rsid w:val="00267C2B"/>
    <w:rsid w:val="002701F4"/>
    <w:rsid w:val="00270DE9"/>
    <w:rsid w:val="00271823"/>
    <w:rsid w:val="00271E9D"/>
    <w:rsid w:val="00273F84"/>
    <w:rsid w:val="00275425"/>
    <w:rsid w:val="0027729D"/>
    <w:rsid w:val="00277B3C"/>
    <w:rsid w:val="00280CEB"/>
    <w:rsid w:val="0028199C"/>
    <w:rsid w:val="002828DC"/>
    <w:rsid w:val="00282A6B"/>
    <w:rsid w:val="00282F3C"/>
    <w:rsid w:val="00283566"/>
    <w:rsid w:val="00284A12"/>
    <w:rsid w:val="00284F38"/>
    <w:rsid w:val="0028588D"/>
    <w:rsid w:val="002872C0"/>
    <w:rsid w:val="0029152D"/>
    <w:rsid w:val="00291FA5"/>
    <w:rsid w:val="00292E1C"/>
    <w:rsid w:val="00293B8B"/>
    <w:rsid w:val="002947AD"/>
    <w:rsid w:val="00295AAC"/>
    <w:rsid w:val="00295E33"/>
    <w:rsid w:val="002968D7"/>
    <w:rsid w:val="00297420"/>
    <w:rsid w:val="002A3246"/>
    <w:rsid w:val="002A3DF8"/>
    <w:rsid w:val="002A410E"/>
    <w:rsid w:val="002A47AF"/>
    <w:rsid w:val="002A72C5"/>
    <w:rsid w:val="002A7A7A"/>
    <w:rsid w:val="002B0647"/>
    <w:rsid w:val="002B0F74"/>
    <w:rsid w:val="002B2D22"/>
    <w:rsid w:val="002B3113"/>
    <w:rsid w:val="002B34BA"/>
    <w:rsid w:val="002B3B7A"/>
    <w:rsid w:val="002B4182"/>
    <w:rsid w:val="002B4E3B"/>
    <w:rsid w:val="002B7217"/>
    <w:rsid w:val="002C009E"/>
    <w:rsid w:val="002C05AA"/>
    <w:rsid w:val="002C1494"/>
    <w:rsid w:val="002C3654"/>
    <w:rsid w:val="002C4181"/>
    <w:rsid w:val="002C4879"/>
    <w:rsid w:val="002C5526"/>
    <w:rsid w:val="002C6D94"/>
    <w:rsid w:val="002C6EC8"/>
    <w:rsid w:val="002C6FE6"/>
    <w:rsid w:val="002C7367"/>
    <w:rsid w:val="002C7769"/>
    <w:rsid w:val="002D1052"/>
    <w:rsid w:val="002D1527"/>
    <w:rsid w:val="002D2383"/>
    <w:rsid w:val="002D2D9C"/>
    <w:rsid w:val="002D3569"/>
    <w:rsid w:val="002D4EAE"/>
    <w:rsid w:val="002D530C"/>
    <w:rsid w:val="002E0434"/>
    <w:rsid w:val="002E0A26"/>
    <w:rsid w:val="002E0BF2"/>
    <w:rsid w:val="002E0C6E"/>
    <w:rsid w:val="002E29C0"/>
    <w:rsid w:val="002E3536"/>
    <w:rsid w:val="002E3F96"/>
    <w:rsid w:val="002E44EE"/>
    <w:rsid w:val="002E47AE"/>
    <w:rsid w:val="002E5277"/>
    <w:rsid w:val="002E5C0B"/>
    <w:rsid w:val="002E5D9D"/>
    <w:rsid w:val="002E6966"/>
    <w:rsid w:val="002E7580"/>
    <w:rsid w:val="002E7B45"/>
    <w:rsid w:val="002F0998"/>
    <w:rsid w:val="002F1789"/>
    <w:rsid w:val="002F266D"/>
    <w:rsid w:val="002F281F"/>
    <w:rsid w:val="002F2FCF"/>
    <w:rsid w:val="002F34C4"/>
    <w:rsid w:val="002F44B9"/>
    <w:rsid w:val="002F5517"/>
    <w:rsid w:val="002F56B4"/>
    <w:rsid w:val="002F5F45"/>
    <w:rsid w:val="002F6118"/>
    <w:rsid w:val="002F794D"/>
    <w:rsid w:val="002F799A"/>
    <w:rsid w:val="00300C5E"/>
    <w:rsid w:val="00301833"/>
    <w:rsid w:val="00301E71"/>
    <w:rsid w:val="003035BF"/>
    <w:rsid w:val="00304A31"/>
    <w:rsid w:val="003050DB"/>
    <w:rsid w:val="0030573F"/>
    <w:rsid w:val="003057F5"/>
    <w:rsid w:val="00310707"/>
    <w:rsid w:val="00310968"/>
    <w:rsid w:val="00310FEC"/>
    <w:rsid w:val="00311113"/>
    <w:rsid w:val="00311B46"/>
    <w:rsid w:val="00313813"/>
    <w:rsid w:val="00314D40"/>
    <w:rsid w:val="003158E1"/>
    <w:rsid w:val="00317839"/>
    <w:rsid w:val="003179CA"/>
    <w:rsid w:val="00317B07"/>
    <w:rsid w:val="00320B64"/>
    <w:rsid w:val="00321D51"/>
    <w:rsid w:val="00322453"/>
    <w:rsid w:val="00322666"/>
    <w:rsid w:val="00324D53"/>
    <w:rsid w:val="00324EBD"/>
    <w:rsid w:val="0032530E"/>
    <w:rsid w:val="003258BA"/>
    <w:rsid w:val="00326043"/>
    <w:rsid w:val="00326285"/>
    <w:rsid w:val="00326DD0"/>
    <w:rsid w:val="00330594"/>
    <w:rsid w:val="00330B9E"/>
    <w:rsid w:val="0033581C"/>
    <w:rsid w:val="00335D5A"/>
    <w:rsid w:val="003366A3"/>
    <w:rsid w:val="00340008"/>
    <w:rsid w:val="00341C52"/>
    <w:rsid w:val="00342BE4"/>
    <w:rsid w:val="003455AF"/>
    <w:rsid w:val="003456F4"/>
    <w:rsid w:val="00346E27"/>
    <w:rsid w:val="00350C71"/>
    <w:rsid w:val="003512D4"/>
    <w:rsid w:val="00351BBB"/>
    <w:rsid w:val="00352E2D"/>
    <w:rsid w:val="00354C5E"/>
    <w:rsid w:val="00354EA1"/>
    <w:rsid w:val="00356CF4"/>
    <w:rsid w:val="00361421"/>
    <w:rsid w:val="00362FB2"/>
    <w:rsid w:val="00364378"/>
    <w:rsid w:val="003653E0"/>
    <w:rsid w:val="00365596"/>
    <w:rsid w:val="00366509"/>
    <w:rsid w:val="0037106D"/>
    <w:rsid w:val="00372647"/>
    <w:rsid w:val="003728E5"/>
    <w:rsid w:val="003757D1"/>
    <w:rsid w:val="00380019"/>
    <w:rsid w:val="00380A87"/>
    <w:rsid w:val="00380A92"/>
    <w:rsid w:val="00380C9A"/>
    <w:rsid w:val="003811E6"/>
    <w:rsid w:val="0038195C"/>
    <w:rsid w:val="003835B5"/>
    <w:rsid w:val="00383D12"/>
    <w:rsid w:val="00383FE7"/>
    <w:rsid w:val="003864A9"/>
    <w:rsid w:val="0039051B"/>
    <w:rsid w:val="003907ED"/>
    <w:rsid w:val="00391605"/>
    <w:rsid w:val="00394A3D"/>
    <w:rsid w:val="00395788"/>
    <w:rsid w:val="00395F79"/>
    <w:rsid w:val="00396BC5"/>
    <w:rsid w:val="003974D7"/>
    <w:rsid w:val="00397720"/>
    <w:rsid w:val="003A1877"/>
    <w:rsid w:val="003A1990"/>
    <w:rsid w:val="003A2202"/>
    <w:rsid w:val="003A29E6"/>
    <w:rsid w:val="003A3532"/>
    <w:rsid w:val="003A431A"/>
    <w:rsid w:val="003A43E1"/>
    <w:rsid w:val="003A5525"/>
    <w:rsid w:val="003A6994"/>
    <w:rsid w:val="003B15DB"/>
    <w:rsid w:val="003B2580"/>
    <w:rsid w:val="003B2800"/>
    <w:rsid w:val="003B43FB"/>
    <w:rsid w:val="003B4774"/>
    <w:rsid w:val="003B4922"/>
    <w:rsid w:val="003B7058"/>
    <w:rsid w:val="003B7C0B"/>
    <w:rsid w:val="003C09B2"/>
    <w:rsid w:val="003C1297"/>
    <w:rsid w:val="003C1EF8"/>
    <w:rsid w:val="003C26CF"/>
    <w:rsid w:val="003C26D7"/>
    <w:rsid w:val="003C321A"/>
    <w:rsid w:val="003C39CD"/>
    <w:rsid w:val="003C688F"/>
    <w:rsid w:val="003C7B0F"/>
    <w:rsid w:val="003D0308"/>
    <w:rsid w:val="003D0836"/>
    <w:rsid w:val="003D1FBC"/>
    <w:rsid w:val="003D3143"/>
    <w:rsid w:val="003D3664"/>
    <w:rsid w:val="003D5700"/>
    <w:rsid w:val="003D5ECF"/>
    <w:rsid w:val="003D668C"/>
    <w:rsid w:val="003E03A7"/>
    <w:rsid w:val="003E2D9B"/>
    <w:rsid w:val="003E4245"/>
    <w:rsid w:val="003E5798"/>
    <w:rsid w:val="003E655E"/>
    <w:rsid w:val="003E658D"/>
    <w:rsid w:val="003E7CC5"/>
    <w:rsid w:val="003F03CD"/>
    <w:rsid w:val="003F10E8"/>
    <w:rsid w:val="003F2CE3"/>
    <w:rsid w:val="003F39B3"/>
    <w:rsid w:val="003F42C2"/>
    <w:rsid w:val="003F4388"/>
    <w:rsid w:val="003F4E19"/>
    <w:rsid w:val="003F51DE"/>
    <w:rsid w:val="003F5397"/>
    <w:rsid w:val="003F6FBE"/>
    <w:rsid w:val="0040153E"/>
    <w:rsid w:val="00402F96"/>
    <w:rsid w:val="00405336"/>
    <w:rsid w:val="00406856"/>
    <w:rsid w:val="0041011E"/>
    <w:rsid w:val="004119DC"/>
    <w:rsid w:val="0041243D"/>
    <w:rsid w:val="004130FB"/>
    <w:rsid w:val="0041507D"/>
    <w:rsid w:val="00415FA1"/>
    <w:rsid w:val="0041741F"/>
    <w:rsid w:val="0042141A"/>
    <w:rsid w:val="00421475"/>
    <w:rsid w:val="00422EE0"/>
    <w:rsid w:val="0042462D"/>
    <w:rsid w:val="00426066"/>
    <w:rsid w:val="00426396"/>
    <w:rsid w:val="00426B9A"/>
    <w:rsid w:val="004277B4"/>
    <w:rsid w:val="00427B87"/>
    <w:rsid w:val="00431608"/>
    <w:rsid w:val="00431E0D"/>
    <w:rsid w:val="00432494"/>
    <w:rsid w:val="00434837"/>
    <w:rsid w:val="0043546A"/>
    <w:rsid w:val="00435D56"/>
    <w:rsid w:val="00437591"/>
    <w:rsid w:val="0043766D"/>
    <w:rsid w:val="00437AD3"/>
    <w:rsid w:val="004404BB"/>
    <w:rsid w:val="00442898"/>
    <w:rsid w:val="004435A3"/>
    <w:rsid w:val="00444268"/>
    <w:rsid w:val="00444B84"/>
    <w:rsid w:val="00444D86"/>
    <w:rsid w:val="00444E6B"/>
    <w:rsid w:val="004457FA"/>
    <w:rsid w:val="004466AF"/>
    <w:rsid w:val="00451711"/>
    <w:rsid w:val="00454ABE"/>
    <w:rsid w:val="00455027"/>
    <w:rsid w:val="004558E1"/>
    <w:rsid w:val="004572C1"/>
    <w:rsid w:val="00457BD7"/>
    <w:rsid w:val="00457EC4"/>
    <w:rsid w:val="004604F0"/>
    <w:rsid w:val="00461BBE"/>
    <w:rsid w:val="004622B6"/>
    <w:rsid w:val="0046341D"/>
    <w:rsid w:val="004636A7"/>
    <w:rsid w:val="00465575"/>
    <w:rsid w:val="004720F6"/>
    <w:rsid w:val="00475250"/>
    <w:rsid w:val="004757D1"/>
    <w:rsid w:val="0047597D"/>
    <w:rsid w:val="00476999"/>
    <w:rsid w:val="00481532"/>
    <w:rsid w:val="00481C02"/>
    <w:rsid w:val="00481CA3"/>
    <w:rsid w:val="00482090"/>
    <w:rsid w:val="004829E3"/>
    <w:rsid w:val="00482EB9"/>
    <w:rsid w:val="00483136"/>
    <w:rsid w:val="004853D9"/>
    <w:rsid w:val="00485592"/>
    <w:rsid w:val="00485DA3"/>
    <w:rsid w:val="00485F4B"/>
    <w:rsid w:val="004914F0"/>
    <w:rsid w:val="0049157D"/>
    <w:rsid w:val="004923BD"/>
    <w:rsid w:val="00493EE8"/>
    <w:rsid w:val="00496FD0"/>
    <w:rsid w:val="004973D4"/>
    <w:rsid w:val="004A158B"/>
    <w:rsid w:val="004A5169"/>
    <w:rsid w:val="004A52C5"/>
    <w:rsid w:val="004A5C87"/>
    <w:rsid w:val="004A64F5"/>
    <w:rsid w:val="004A7AAD"/>
    <w:rsid w:val="004B0872"/>
    <w:rsid w:val="004B1698"/>
    <w:rsid w:val="004B18C3"/>
    <w:rsid w:val="004B1CF6"/>
    <w:rsid w:val="004B1D15"/>
    <w:rsid w:val="004B3348"/>
    <w:rsid w:val="004B5412"/>
    <w:rsid w:val="004B5643"/>
    <w:rsid w:val="004B774C"/>
    <w:rsid w:val="004C015D"/>
    <w:rsid w:val="004C1AE9"/>
    <w:rsid w:val="004C27FC"/>
    <w:rsid w:val="004C2AFD"/>
    <w:rsid w:val="004C399B"/>
    <w:rsid w:val="004C3E91"/>
    <w:rsid w:val="004C51B6"/>
    <w:rsid w:val="004C54F0"/>
    <w:rsid w:val="004C61C6"/>
    <w:rsid w:val="004C658D"/>
    <w:rsid w:val="004C6FC5"/>
    <w:rsid w:val="004C775F"/>
    <w:rsid w:val="004C7908"/>
    <w:rsid w:val="004D1618"/>
    <w:rsid w:val="004D2964"/>
    <w:rsid w:val="004D395C"/>
    <w:rsid w:val="004D3EA7"/>
    <w:rsid w:val="004D6783"/>
    <w:rsid w:val="004D68F4"/>
    <w:rsid w:val="004D6D23"/>
    <w:rsid w:val="004D7A30"/>
    <w:rsid w:val="004D7E0F"/>
    <w:rsid w:val="004D7F5F"/>
    <w:rsid w:val="004E16AD"/>
    <w:rsid w:val="004E2076"/>
    <w:rsid w:val="004E2131"/>
    <w:rsid w:val="004E29C8"/>
    <w:rsid w:val="004E4943"/>
    <w:rsid w:val="004E576D"/>
    <w:rsid w:val="004E6DB9"/>
    <w:rsid w:val="004F1AF5"/>
    <w:rsid w:val="004F2A65"/>
    <w:rsid w:val="004F2B85"/>
    <w:rsid w:val="004F42DD"/>
    <w:rsid w:val="004F5AAC"/>
    <w:rsid w:val="004F5F32"/>
    <w:rsid w:val="004F75C0"/>
    <w:rsid w:val="004F7E0D"/>
    <w:rsid w:val="00500D52"/>
    <w:rsid w:val="005016D6"/>
    <w:rsid w:val="00501A66"/>
    <w:rsid w:val="00502BB8"/>
    <w:rsid w:val="0050312B"/>
    <w:rsid w:val="0050353E"/>
    <w:rsid w:val="005035E7"/>
    <w:rsid w:val="00503E3F"/>
    <w:rsid w:val="00503FFF"/>
    <w:rsid w:val="005050D6"/>
    <w:rsid w:val="0050707A"/>
    <w:rsid w:val="00507AF4"/>
    <w:rsid w:val="005111A0"/>
    <w:rsid w:val="00511B1A"/>
    <w:rsid w:val="00512DD5"/>
    <w:rsid w:val="00512DDD"/>
    <w:rsid w:val="0051327A"/>
    <w:rsid w:val="005147E7"/>
    <w:rsid w:val="00515D02"/>
    <w:rsid w:val="00516215"/>
    <w:rsid w:val="00516719"/>
    <w:rsid w:val="00516D05"/>
    <w:rsid w:val="0051759B"/>
    <w:rsid w:val="00517862"/>
    <w:rsid w:val="00517943"/>
    <w:rsid w:val="0052187A"/>
    <w:rsid w:val="00526A6A"/>
    <w:rsid w:val="00527003"/>
    <w:rsid w:val="00530868"/>
    <w:rsid w:val="00534F0F"/>
    <w:rsid w:val="00535054"/>
    <w:rsid w:val="00536C9C"/>
    <w:rsid w:val="00536DFF"/>
    <w:rsid w:val="00537400"/>
    <w:rsid w:val="005411C0"/>
    <w:rsid w:val="00541568"/>
    <w:rsid w:val="005418B2"/>
    <w:rsid w:val="0054205D"/>
    <w:rsid w:val="0054296E"/>
    <w:rsid w:val="00543304"/>
    <w:rsid w:val="00545532"/>
    <w:rsid w:val="00545A11"/>
    <w:rsid w:val="00545A73"/>
    <w:rsid w:val="00546382"/>
    <w:rsid w:val="005474FE"/>
    <w:rsid w:val="005505E0"/>
    <w:rsid w:val="00550E2B"/>
    <w:rsid w:val="00551056"/>
    <w:rsid w:val="00553DFD"/>
    <w:rsid w:val="005559C2"/>
    <w:rsid w:val="00556908"/>
    <w:rsid w:val="0055775F"/>
    <w:rsid w:val="00561686"/>
    <w:rsid w:val="00562EF5"/>
    <w:rsid w:val="005635A7"/>
    <w:rsid w:val="00563A94"/>
    <w:rsid w:val="00563DC8"/>
    <w:rsid w:val="00565DB5"/>
    <w:rsid w:val="0057362F"/>
    <w:rsid w:val="00573647"/>
    <w:rsid w:val="00574491"/>
    <w:rsid w:val="00575C8F"/>
    <w:rsid w:val="005777F6"/>
    <w:rsid w:val="0058184C"/>
    <w:rsid w:val="005826DB"/>
    <w:rsid w:val="00582D1D"/>
    <w:rsid w:val="005844DF"/>
    <w:rsid w:val="0058485A"/>
    <w:rsid w:val="0058551D"/>
    <w:rsid w:val="00585CE5"/>
    <w:rsid w:val="00585E2B"/>
    <w:rsid w:val="0058604F"/>
    <w:rsid w:val="00586388"/>
    <w:rsid w:val="00591CAD"/>
    <w:rsid w:val="00592316"/>
    <w:rsid w:val="005926FD"/>
    <w:rsid w:val="00596B1D"/>
    <w:rsid w:val="005A01DD"/>
    <w:rsid w:val="005A0D67"/>
    <w:rsid w:val="005A205D"/>
    <w:rsid w:val="005A27D6"/>
    <w:rsid w:val="005A2DDD"/>
    <w:rsid w:val="005A333A"/>
    <w:rsid w:val="005A3352"/>
    <w:rsid w:val="005A350D"/>
    <w:rsid w:val="005A3FBB"/>
    <w:rsid w:val="005A5757"/>
    <w:rsid w:val="005A6C3A"/>
    <w:rsid w:val="005A713E"/>
    <w:rsid w:val="005B0A12"/>
    <w:rsid w:val="005B19F4"/>
    <w:rsid w:val="005B1DF6"/>
    <w:rsid w:val="005B3C0E"/>
    <w:rsid w:val="005B41BC"/>
    <w:rsid w:val="005B43BF"/>
    <w:rsid w:val="005B58AE"/>
    <w:rsid w:val="005B63FA"/>
    <w:rsid w:val="005B65EE"/>
    <w:rsid w:val="005B7106"/>
    <w:rsid w:val="005B79F3"/>
    <w:rsid w:val="005C03E1"/>
    <w:rsid w:val="005C05FF"/>
    <w:rsid w:val="005C0AFF"/>
    <w:rsid w:val="005C22F1"/>
    <w:rsid w:val="005C2A1D"/>
    <w:rsid w:val="005C2FB4"/>
    <w:rsid w:val="005C3507"/>
    <w:rsid w:val="005C5A22"/>
    <w:rsid w:val="005C6167"/>
    <w:rsid w:val="005C6F72"/>
    <w:rsid w:val="005C7510"/>
    <w:rsid w:val="005C7922"/>
    <w:rsid w:val="005C7D62"/>
    <w:rsid w:val="005D2254"/>
    <w:rsid w:val="005D690B"/>
    <w:rsid w:val="005D6F9D"/>
    <w:rsid w:val="005D751B"/>
    <w:rsid w:val="005E0464"/>
    <w:rsid w:val="005E2380"/>
    <w:rsid w:val="005E2812"/>
    <w:rsid w:val="005E2FB6"/>
    <w:rsid w:val="005E313E"/>
    <w:rsid w:val="005E3383"/>
    <w:rsid w:val="005E513B"/>
    <w:rsid w:val="005E5F4C"/>
    <w:rsid w:val="005E7166"/>
    <w:rsid w:val="005E7E7E"/>
    <w:rsid w:val="005F1888"/>
    <w:rsid w:val="005F2FC0"/>
    <w:rsid w:val="005F505E"/>
    <w:rsid w:val="005F54EE"/>
    <w:rsid w:val="005F66EA"/>
    <w:rsid w:val="005F7581"/>
    <w:rsid w:val="005F75DC"/>
    <w:rsid w:val="00602216"/>
    <w:rsid w:val="00603228"/>
    <w:rsid w:val="006032FD"/>
    <w:rsid w:val="006035F2"/>
    <w:rsid w:val="0060420E"/>
    <w:rsid w:val="00604EB8"/>
    <w:rsid w:val="00606848"/>
    <w:rsid w:val="00606A45"/>
    <w:rsid w:val="006074B3"/>
    <w:rsid w:val="00607A44"/>
    <w:rsid w:val="00607E4E"/>
    <w:rsid w:val="00607F0B"/>
    <w:rsid w:val="006100D6"/>
    <w:rsid w:val="006102DD"/>
    <w:rsid w:val="00610549"/>
    <w:rsid w:val="00611523"/>
    <w:rsid w:val="0061191C"/>
    <w:rsid w:val="0061244E"/>
    <w:rsid w:val="00613B5C"/>
    <w:rsid w:val="00613F3E"/>
    <w:rsid w:val="00614243"/>
    <w:rsid w:val="00614BA4"/>
    <w:rsid w:val="0061588F"/>
    <w:rsid w:val="00615AC4"/>
    <w:rsid w:val="00615E32"/>
    <w:rsid w:val="006166A4"/>
    <w:rsid w:val="00616D6E"/>
    <w:rsid w:val="0061748D"/>
    <w:rsid w:val="00617589"/>
    <w:rsid w:val="0062050C"/>
    <w:rsid w:val="006216AC"/>
    <w:rsid w:val="00621AB0"/>
    <w:rsid w:val="00622D25"/>
    <w:rsid w:val="00624726"/>
    <w:rsid w:val="00624E3E"/>
    <w:rsid w:val="00625138"/>
    <w:rsid w:val="00626B90"/>
    <w:rsid w:val="006276D8"/>
    <w:rsid w:val="0063066D"/>
    <w:rsid w:val="00630823"/>
    <w:rsid w:val="00630C65"/>
    <w:rsid w:val="00632A5E"/>
    <w:rsid w:val="0063311B"/>
    <w:rsid w:val="006338D5"/>
    <w:rsid w:val="00633AD7"/>
    <w:rsid w:val="0063473B"/>
    <w:rsid w:val="00635023"/>
    <w:rsid w:val="006357F6"/>
    <w:rsid w:val="00636C2C"/>
    <w:rsid w:val="006374D3"/>
    <w:rsid w:val="00637EC9"/>
    <w:rsid w:val="006411B2"/>
    <w:rsid w:val="00641321"/>
    <w:rsid w:val="00643BD9"/>
    <w:rsid w:val="006456F7"/>
    <w:rsid w:val="006467E4"/>
    <w:rsid w:val="006470CF"/>
    <w:rsid w:val="006475D2"/>
    <w:rsid w:val="0064769A"/>
    <w:rsid w:val="006506EE"/>
    <w:rsid w:val="006514D6"/>
    <w:rsid w:val="00652F80"/>
    <w:rsid w:val="00653427"/>
    <w:rsid w:val="006537B5"/>
    <w:rsid w:val="006574D6"/>
    <w:rsid w:val="00660752"/>
    <w:rsid w:val="00664984"/>
    <w:rsid w:val="006649A2"/>
    <w:rsid w:val="00664F3D"/>
    <w:rsid w:val="00665867"/>
    <w:rsid w:val="00665953"/>
    <w:rsid w:val="0066599D"/>
    <w:rsid w:val="00666A57"/>
    <w:rsid w:val="00670758"/>
    <w:rsid w:val="00671D8E"/>
    <w:rsid w:val="00672309"/>
    <w:rsid w:val="0067417F"/>
    <w:rsid w:val="006742EC"/>
    <w:rsid w:val="00674346"/>
    <w:rsid w:val="00676010"/>
    <w:rsid w:val="00677D30"/>
    <w:rsid w:val="00680D18"/>
    <w:rsid w:val="0068262E"/>
    <w:rsid w:val="0068278D"/>
    <w:rsid w:val="006834B4"/>
    <w:rsid w:val="00684E4F"/>
    <w:rsid w:val="00684FDA"/>
    <w:rsid w:val="00685245"/>
    <w:rsid w:val="0068613D"/>
    <w:rsid w:val="00686B2A"/>
    <w:rsid w:val="00686C37"/>
    <w:rsid w:val="00687731"/>
    <w:rsid w:val="00687E42"/>
    <w:rsid w:val="00692D91"/>
    <w:rsid w:val="00692EE0"/>
    <w:rsid w:val="00694CD0"/>
    <w:rsid w:val="00694DC0"/>
    <w:rsid w:val="00695E7C"/>
    <w:rsid w:val="00696C91"/>
    <w:rsid w:val="00697191"/>
    <w:rsid w:val="006A2025"/>
    <w:rsid w:val="006A2229"/>
    <w:rsid w:val="006A2277"/>
    <w:rsid w:val="006A3E40"/>
    <w:rsid w:val="006A440B"/>
    <w:rsid w:val="006A6985"/>
    <w:rsid w:val="006A6B85"/>
    <w:rsid w:val="006B011B"/>
    <w:rsid w:val="006B08ED"/>
    <w:rsid w:val="006B270D"/>
    <w:rsid w:val="006B523C"/>
    <w:rsid w:val="006B5898"/>
    <w:rsid w:val="006B63C8"/>
    <w:rsid w:val="006B6DA9"/>
    <w:rsid w:val="006B7803"/>
    <w:rsid w:val="006B7CEE"/>
    <w:rsid w:val="006C029D"/>
    <w:rsid w:val="006C1271"/>
    <w:rsid w:val="006C163C"/>
    <w:rsid w:val="006C3765"/>
    <w:rsid w:val="006C413D"/>
    <w:rsid w:val="006C4968"/>
    <w:rsid w:val="006C4F7D"/>
    <w:rsid w:val="006C5233"/>
    <w:rsid w:val="006C5AC4"/>
    <w:rsid w:val="006C5C6D"/>
    <w:rsid w:val="006C7FA4"/>
    <w:rsid w:val="006D066F"/>
    <w:rsid w:val="006D284A"/>
    <w:rsid w:val="006D3C4E"/>
    <w:rsid w:val="006D411B"/>
    <w:rsid w:val="006D445C"/>
    <w:rsid w:val="006D537D"/>
    <w:rsid w:val="006D7007"/>
    <w:rsid w:val="006D7551"/>
    <w:rsid w:val="006D784E"/>
    <w:rsid w:val="006D79CF"/>
    <w:rsid w:val="006D7DC9"/>
    <w:rsid w:val="006D7F8F"/>
    <w:rsid w:val="006E636A"/>
    <w:rsid w:val="006E7288"/>
    <w:rsid w:val="006E7792"/>
    <w:rsid w:val="006F0CEA"/>
    <w:rsid w:val="006F1255"/>
    <w:rsid w:val="006F1980"/>
    <w:rsid w:val="006F2778"/>
    <w:rsid w:val="006F28B0"/>
    <w:rsid w:val="006F3135"/>
    <w:rsid w:val="006F425C"/>
    <w:rsid w:val="006F4584"/>
    <w:rsid w:val="006F6058"/>
    <w:rsid w:val="006F711F"/>
    <w:rsid w:val="006F7563"/>
    <w:rsid w:val="006F75D7"/>
    <w:rsid w:val="006F7FCD"/>
    <w:rsid w:val="007019E8"/>
    <w:rsid w:val="00701DD4"/>
    <w:rsid w:val="00703342"/>
    <w:rsid w:val="007035F9"/>
    <w:rsid w:val="00704EBF"/>
    <w:rsid w:val="00705020"/>
    <w:rsid w:val="007063BD"/>
    <w:rsid w:val="00707127"/>
    <w:rsid w:val="00707A19"/>
    <w:rsid w:val="00707C40"/>
    <w:rsid w:val="00710DBD"/>
    <w:rsid w:val="0071200B"/>
    <w:rsid w:val="00713D8B"/>
    <w:rsid w:val="00714719"/>
    <w:rsid w:val="00714E34"/>
    <w:rsid w:val="007155E8"/>
    <w:rsid w:val="00715A86"/>
    <w:rsid w:val="007171FA"/>
    <w:rsid w:val="007172B8"/>
    <w:rsid w:val="00720068"/>
    <w:rsid w:val="00721570"/>
    <w:rsid w:val="007234CB"/>
    <w:rsid w:val="00723812"/>
    <w:rsid w:val="00724638"/>
    <w:rsid w:val="00725F29"/>
    <w:rsid w:val="00731B27"/>
    <w:rsid w:val="0073598C"/>
    <w:rsid w:val="00735CD4"/>
    <w:rsid w:val="00736314"/>
    <w:rsid w:val="0073681D"/>
    <w:rsid w:val="00737C19"/>
    <w:rsid w:val="007420AD"/>
    <w:rsid w:val="00742496"/>
    <w:rsid w:val="00743A67"/>
    <w:rsid w:val="00744742"/>
    <w:rsid w:val="00746AAD"/>
    <w:rsid w:val="007473F1"/>
    <w:rsid w:val="0075021E"/>
    <w:rsid w:val="0075039A"/>
    <w:rsid w:val="007510A3"/>
    <w:rsid w:val="0075164C"/>
    <w:rsid w:val="00754587"/>
    <w:rsid w:val="00754937"/>
    <w:rsid w:val="007552EE"/>
    <w:rsid w:val="00755D35"/>
    <w:rsid w:val="00756429"/>
    <w:rsid w:val="0075644D"/>
    <w:rsid w:val="0075778A"/>
    <w:rsid w:val="0075788E"/>
    <w:rsid w:val="0075790B"/>
    <w:rsid w:val="00757D54"/>
    <w:rsid w:val="00761C20"/>
    <w:rsid w:val="00761EA3"/>
    <w:rsid w:val="00762DD6"/>
    <w:rsid w:val="00763231"/>
    <w:rsid w:val="00763ABF"/>
    <w:rsid w:val="007647D5"/>
    <w:rsid w:val="00764B57"/>
    <w:rsid w:val="00765291"/>
    <w:rsid w:val="007655A6"/>
    <w:rsid w:val="00767542"/>
    <w:rsid w:val="00767C60"/>
    <w:rsid w:val="00770119"/>
    <w:rsid w:val="007703BA"/>
    <w:rsid w:val="007707C9"/>
    <w:rsid w:val="00770977"/>
    <w:rsid w:val="00770ECA"/>
    <w:rsid w:val="0077107D"/>
    <w:rsid w:val="00771603"/>
    <w:rsid w:val="007716C9"/>
    <w:rsid w:val="007727C3"/>
    <w:rsid w:val="00772FC5"/>
    <w:rsid w:val="007732C4"/>
    <w:rsid w:val="007733D7"/>
    <w:rsid w:val="00773991"/>
    <w:rsid w:val="00773C6B"/>
    <w:rsid w:val="0077558C"/>
    <w:rsid w:val="00775885"/>
    <w:rsid w:val="00776292"/>
    <w:rsid w:val="0077630B"/>
    <w:rsid w:val="00776C00"/>
    <w:rsid w:val="00776CD1"/>
    <w:rsid w:val="00777ACA"/>
    <w:rsid w:val="00780617"/>
    <w:rsid w:val="007827BD"/>
    <w:rsid w:val="00782988"/>
    <w:rsid w:val="007837D6"/>
    <w:rsid w:val="007841C7"/>
    <w:rsid w:val="00785895"/>
    <w:rsid w:val="00785B74"/>
    <w:rsid w:val="007874AA"/>
    <w:rsid w:val="00787574"/>
    <w:rsid w:val="007901BD"/>
    <w:rsid w:val="00790C20"/>
    <w:rsid w:val="00792683"/>
    <w:rsid w:val="00794A64"/>
    <w:rsid w:val="00794B51"/>
    <w:rsid w:val="00795931"/>
    <w:rsid w:val="00796062"/>
    <w:rsid w:val="00797C6C"/>
    <w:rsid w:val="007A0897"/>
    <w:rsid w:val="007A1694"/>
    <w:rsid w:val="007A30B7"/>
    <w:rsid w:val="007A3648"/>
    <w:rsid w:val="007A3F39"/>
    <w:rsid w:val="007A4181"/>
    <w:rsid w:val="007A5F3E"/>
    <w:rsid w:val="007A64A2"/>
    <w:rsid w:val="007A7227"/>
    <w:rsid w:val="007A73B9"/>
    <w:rsid w:val="007B004B"/>
    <w:rsid w:val="007B0892"/>
    <w:rsid w:val="007B0C65"/>
    <w:rsid w:val="007B0D18"/>
    <w:rsid w:val="007B0FD2"/>
    <w:rsid w:val="007B219C"/>
    <w:rsid w:val="007B2A12"/>
    <w:rsid w:val="007B2E28"/>
    <w:rsid w:val="007B33C9"/>
    <w:rsid w:val="007B3481"/>
    <w:rsid w:val="007B428E"/>
    <w:rsid w:val="007B456D"/>
    <w:rsid w:val="007B4850"/>
    <w:rsid w:val="007B49B8"/>
    <w:rsid w:val="007B58F2"/>
    <w:rsid w:val="007C3F5D"/>
    <w:rsid w:val="007C6621"/>
    <w:rsid w:val="007D0670"/>
    <w:rsid w:val="007D0CC7"/>
    <w:rsid w:val="007D0E29"/>
    <w:rsid w:val="007D291D"/>
    <w:rsid w:val="007D32E3"/>
    <w:rsid w:val="007D3CB7"/>
    <w:rsid w:val="007D4406"/>
    <w:rsid w:val="007D4583"/>
    <w:rsid w:val="007D4AF3"/>
    <w:rsid w:val="007D4BB1"/>
    <w:rsid w:val="007D505E"/>
    <w:rsid w:val="007D5242"/>
    <w:rsid w:val="007D5430"/>
    <w:rsid w:val="007D588D"/>
    <w:rsid w:val="007D6057"/>
    <w:rsid w:val="007D6B67"/>
    <w:rsid w:val="007D6B8E"/>
    <w:rsid w:val="007E0E8F"/>
    <w:rsid w:val="007E23AE"/>
    <w:rsid w:val="007E4794"/>
    <w:rsid w:val="007E497A"/>
    <w:rsid w:val="007E4FB7"/>
    <w:rsid w:val="007E6417"/>
    <w:rsid w:val="007E64AD"/>
    <w:rsid w:val="007E7531"/>
    <w:rsid w:val="007F0DE2"/>
    <w:rsid w:val="007F0DEA"/>
    <w:rsid w:val="007F1327"/>
    <w:rsid w:val="007F1422"/>
    <w:rsid w:val="007F1644"/>
    <w:rsid w:val="007F2F52"/>
    <w:rsid w:val="007F3BBB"/>
    <w:rsid w:val="007F3DF7"/>
    <w:rsid w:val="007F4741"/>
    <w:rsid w:val="007F6AEF"/>
    <w:rsid w:val="007F7B64"/>
    <w:rsid w:val="0080087A"/>
    <w:rsid w:val="008015C4"/>
    <w:rsid w:val="00801784"/>
    <w:rsid w:val="00801E99"/>
    <w:rsid w:val="00802BA3"/>
    <w:rsid w:val="00803BA8"/>
    <w:rsid w:val="00805387"/>
    <w:rsid w:val="0080711D"/>
    <w:rsid w:val="00807A78"/>
    <w:rsid w:val="00810BF1"/>
    <w:rsid w:val="00810DCA"/>
    <w:rsid w:val="00811822"/>
    <w:rsid w:val="0081303A"/>
    <w:rsid w:val="00813CE4"/>
    <w:rsid w:val="00814168"/>
    <w:rsid w:val="008144A9"/>
    <w:rsid w:val="00814BAC"/>
    <w:rsid w:val="00816195"/>
    <w:rsid w:val="00817096"/>
    <w:rsid w:val="00821BB9"/>
    <w:rsid w:val="00823C8C"/>
    <w:rsid w:val="00823DCA"/>
    <w:rsid w:val="00824782"/>
    <w:rsid w:val="008252E9"/>
    <w:rsid w:val="00825BA3"/>
    <w:rsid w:val="00825F35"/>
    <w:rsid w:val="00826CDB"/>
    <w:rsid w:val="00827AAF"/>
    <w:rsid w:val="0083074E"/>
    <w:rsid w:val="008321B4"/>
    <w:rsid w:val="008350E9"/>
    <w:rsid w:val="0083662A"/>
    <w:rsid w:val="00836E81"/>
    <w:rsid w:val="00836EAC"/>
    <w:rsid w:val="00837508"/>
    <w:rsid w:val="008379C0"/>
    <w:rsid w:val="00837B50"/>
    <w:rsid w:val="0084032D"/>
    <w:rsid w:val="00840BDB"/>
    <w:rsid w:val="008413F0"/>
    <w:rsid w:val="008415EC"/>
    <w:rsid w:val="008422F8"/>
    <w:rsid w:val="008437E7"/>
    <w:rsid w:val="00843C3F"/>
    <w:rsid w:val="00844661"/>
    <w:rsid w:val="00845D97"/>
    <w:rsid w:val="008460CC"/>
    <w:rsid w:val="008460E4"/>
    <w:rsid w:val="008477F1"/>
    <w:rsid w:val="00847A62"/>
    <w:rsid w:val="008502AB"/>
    <w:rsid w:val="00851C7C"/>
    <w:rsid w:val="00852362"/>
    <w:rsid w:val="00852FB8"/>
    <w:rsid w:val="00853B15"/>
    <w:rsid w:val="00853F61"/>
    <w:rsid w:val="008543B4"/>
    <w:rsid w:val="00854B92"/>
    <w:rsid w:val="00855723"/>
    <w:rsid w:val="008570D1"/>
    <w:rsid w:val="008574E8"/>
    <w:rsid w:val="008577A3"/>
    <w:rsid w:val="008578F4"/>
    <w:rsid w:val="00861824"/>
    <w:rsid w:val="00862674"/>
    <w:rsid w:val="00865CBD"/>
    <w:rsid w:val="00865F25"/>
    <w:rsid w:val="00870BA6"/>
    <w:rsid w:val="00870EE6"/>
    <w:rsid w:val="00871929"/>
    <w:rsid w:val="00871D91"/>
    <w:rsid w:val="00872CF1"/>
    <w:rsid w:val="008740EB"/>
    <w:rsid w:val="00874ADA"/>
    <w:rsid w:val="00875719"/>
    <w:rsid w:val="008758DF"/>
    <w:rsid w:val="00875E15"/>
    <w:rsid w:val="008766D3"/>
    <w:rsid w:val="00876CEB"/>
    <w:rsid w:val="00876DD6"/>
    <w:rsid w:val="00877AE8"/>
    <w:rsid w:val="0088046D"/>
    <w:rsid w:val="00881F09"/>
    <w:rsid w:val="008829AA"/>
    <w:rsid w:val="00883935"/>
    <w:rsid w:val="008844A0"/>
    <w:rsid w:val="00884B25"/>
    <w:rsid w:val="00884CDE"/>
    <w:rsid w:val="00885729"/>
    <w:rsid w:val="008858C8"/>
    <w:rsid w:val="00885B4A"/>
    <w:rsid w:val="00885F31"/>
    <w:rsid w:val="0088610B"/>
    <w:rsid w:val="00886DEE"/>
    <w:rsid w:val="00886E19"/>
    <w:rsid w:val="008871BE"/>
    <w:rsid w:val="0089090F"/>
    <w:rsid w:val="008931D2"/>
    <w:rsid w:val="00893950"/>
    <w:rsid w:val="008975E7"/>
    <w:rsid w:val="008A1601"/>
    <w:rsid w:val="008A19D7"/>
    <w:rsid w:val="008A2E41"/>
    <w:rsid w:val="008A36D6"/>
    <w:rsid w:val="008A3D58"/>
    <w:rsid w:val="008A4484"/>
    <w:rsid w:val="008A54F6"/>
    <w:rsid w:val="008A59AB"/>
    <w:rsid w:val="008A6A48"/>
    <w:rsid w:val="008A6CBE"/>
    <w:rsid w:val="008A7278"/>
    <w:rsid w:val="008A7CB1"/>
    <w:rsid w:val="008A7F40"/>
    <w:rsid w:val="008B16DF"/>
    <w:rsid w:val="008B1964"/>
    <w:rsid w:val="008B2048"/>
    <w:rsid w:val="008B3A2F"/>
    <w:rsid w:val="008B3BBB"/>
    <w:rsid w:val="008B426B"/>
    <w:rsid w:val="008B465E"/>
    <w:rsid w:val="008B513D"/>
    <w:rsid w:val="008B5DC1"/>
    <w:rsid w:val="008B643F"/>
    <w:rsid w:val="008B7206"/>
    <w:rsid w:val="008B7497"/>
    <w:rsid w:val="008B74F6"/>
    <w:rsid w:val="008B787E"/>
    <w:rsid w:val="008B7D64"/>
    <w:rsid w:val="008C04D7"/>
    <w:rsid w:val="008C23A4"/>
    <w:rsid w:val="008C342D"/>
    <w:rsid w:val="008C3F5D"/>
    <w:rsid w:val="008C4684"/>
    <w:rsid w:val="008C4743"/>
    <w:rsid w:val="008C5F62"/>
    <w:rsid w:val="008D05FE"/>
    <w:rsid w:val="008D09A6"/>
    <w:rsid w:val="008D201D"/>
    <w:rsid w:val="008D6851"/>
    <w:rsid w:val="008D6975"/>
    <w:rsid w:val="008D7AFC"/>
    <w:rsid w:val="008D7C74"/>
    <w:rsid w:val="008E2DE1"/>
    <w:rsid w:val="008E400F"/>
    <w:rsid w:val="008E4439"/>
    <w:rsid w:val="008E657C"/>
    <w:rsid w:val="008F1489"/>
    <w:rsid w:val="008F3085"/>
    <w:rsid w:val="008F31EF"/>
    <w:rsid w:val="008F405F"/>
    <w:rsid w:val="008F4698"/>
    <w:rsid w:val="008F4734"/>
    <w:rsid w:val="008F532A"/>
    <w:rsid w:val="00902824"/>
    <w:rsid w:val="009028B6"/>
    <w:rsid w:val="00902A47"/>
    <w:rsid w:val="009037D3"/>
    <w:rsid w:val="009048DC"/>
    <w:rsid w:val="00904BAB"/>
    <w:rsid w:val="00905078"/>
    <w:rsid w:val="009054AA"/>
    <w:rsid w:val="00906293"/>
    <w:rsid w:val="0090686E"/>
    <w:rsid w:val="00910C11"/>
    <w:rsid w:val="00911C70"/>
    <w:rsid w:val="0091335A"/>
    <w:rsid w:val="00913CF7"/>
    <w:rsid w:val="009143FD"/>
    <w:rsid w:val="00914911"/>
    <w:rsid w:val="00915A06"/>
    <w:rsid w:val="00915E85"/>
    <w:rsid w:val="00916662"/>
    <w:rsid w:val="009174FD"/>
    <w:rsid w:val="0091757C"/>
    <w:rsid w:val="00920988"/>
    <w:rsid w:val="00920DF9"/>
    <w:rsid w:val="00921169"/>
    <w:rsid w:val="00924C16"/>
    <w:rsid w:val="009279C7"/>
    <w:rsid w:val="00927FE0"/>
    <w:rsid w:val="00930118"/>
    <w:rsid w:val="009301A7"/>
    <w:rsid w:val="009306A3"/>
    <w:rsid w:val="00930C05"/>
    <w:rsid w:val="00932D01"/>
    <w:rsid w:val="00935DF7"/>
    <w:rsid w:val="00936099"/>
    <w:rsid w:val="00940C94"/>
    <w:rsid w:val="00941B05"/>
    <w:rsid w:val="00942B09"/>
    <w:rsid w:val="009433E1"/>
    <w:rsid w:val="00944542"/>
    <w:rsid w:val="009449FD"/>
    <w:rsid w:val="00945D08"/>
    <w:rsid w:val="00950250"/>
    <w:rsid w:val="00951544"/>
    <w:rsid w:val="0095228A"/>
    <w:rsid w:val="00952BF9"/>
    <w:rsid w:val="00953293"/>
    <w:rsid w:val="009544A9"/>
    <w:rsid w:val="00954864"/>
    <w:rsid w:val="009550B4"/>
    <w:rsid w:val="0095538E"/>
    <w:rsid w:val="00955C6A"/>
    <w:rsid w:val="00957241"/>
    <w:rsid w:val="00957310"/>
    <w:rsid w:val="009577F7"/>
    <w:rsid w:val="00957F42"/>
    <w:rsid w:val="00960084"/>
    <w:rsid w:val="009609C2"/>
    <w:rsid w:val="00961357"/>
    <w:rsid w:val="009614B7"/>
    <w:rsid w:val="00961642"/>
    <w:rsid w:val="00961788"/>
    <w:rsid w:val="0096278A"/>
    <w:rsid w:val="00962918"/>
    <w:rsid w:val="00962AEB"/>
    <w:rsid w:val="009635CB"/>
    <w:rsid w:val="0096386F"/>
    <w:rsid w:val="0096543C"/>
    <w:rsid w:val="009656C7"/>
    <w:rsid w:val="00965776"/>
    <w:rsid w:val="00966CF5"/>
    <w:rsid w:val="00967459"/>
    <w:rsid w:val="0097000E"/>
    <w:rsid w:val="00970BD0"/>
    <w:rsid w:val="00971039"/>
    <w:rsid w:val="00971A4D"/>
    <w:rsid w:val="00972F79"/>
    <w:rsid w:val="00974D58"/>
    <w:rsid w:val="00975020"/>
    <w:rsid w:val="00975205"/>
    <w:rsid w:val="0097541E"/>
    <w:rsid w:val="0097668D"/>
    <w:rsid w:val="00976C1A"/>
    <w:rsid w:val="00980408"/>
    <w:rsid w:val="009804DB"/>
    <w:rsid w:val="00981865"/>
    <w:rsid w:val="00983192"/>
    <w:rsid w:val="0098440F"/>
    <w:rsid w:val="00984788"/>
    <w:rsid w:val="00985264"/>
    <w:rsid w:val="0098562E"/>
    <w:rsid w:val="00986D1E"/>
    <w:rsid w:val="0099091C"/>
    <w:rsid w:val="0099162B"/>
    <w:rsid w:val="00991EE7"/>
    <w:rsid w:val="00992129"/>
    <w:rsid w:val="0099240D"/>
    <w:rsid w:val="0099337B"/>
    <w:rsid w:val="00994CEE"/>
    <w:rsid w:val="00995BDE"/>
    <w:rsid w:val="009964D7"/>
    <w:rsid w:val="009A0381"/>
    <w:rsid w:val="009A0455"/>
    <w:rsid w:val="009A0616"/>
    <w:rsid w:val="009A1649"/>
    <w:rsid w:val="009A2F40"/>
    <w:rsid w:val="009A4144"/>
    <w:rsid w:val="009A49E9"/>
    <w:rsid w:val="009A4ACF"/>
    <w:rsid w:val="009A4C6B"/>
    <w:rsid w:val="009A567E"/>
    <w:rsid w:val="009A7E04"/>
    <w:rsid w:val="009B04D5"/>
    <w:rsid w:val="009B0892"/>
    <w:rsid w:val="009B1C32"/>
    <w:rsid w:val="009B27B6"/>
    <w:rsid w:val="009B282E"/>
    <w:rsid w:val="009B2A67"/>
    <w:rsid w:val="009B39EE"/>
    <w:rsid w:val="009B3A82"/>
    <w:rsid w:val="009B4AF1"/>
    <w:rsid w:val="009C009F"/>
    <w:rsid w:val="009C016A"/>
    <w:rsid w:val="009C0313"/>
    <w:rsid w:val="009C1294"/>
    <w:rsid w:val="009C2115"/>
    <w:rsid w:val="009C3D9F"/>
    <w:rsid w:val="009C4719"/>
    <w:rsid w:val="009C4F28"/>
    <w:rsid w:val="009C5544"/>
    <w:rsid w:val="009C580C"/>
    <w:rsid w:val="009C5F6F"/>
    <w:rsid w:val="009C5F90"/>
    <w:rsid w:val="009C7BF9"/>
    <w:rsid w:val="009D016F"/>
    <w:rsid w:val="009D1081"/>
    <w:rsid w:val="009D2318"/>
    <w:rsid w:val="009D2C6A"/>
    <w:rsid w:val="009D362F"/>
    <w:rsid w:val="009D76CD"/>
    <w:rsid w:val="009E0EBA"/>
    <w:rsid w:val="009E2E97"/>
    <w:rsid w:val="009E440F"/>
    <w:rsid w:val="009E4970"/>
    <w:rsid w:val="009E5AB9"/>
    <w:rsid w:val="009F0A35"/>
    <w:rsid w:val="009F0B71"/>
    <w:rsid w:val="009F2883"/>
    <w:rsid w:val="009F2DB0"/>
    <w:rsid w:val="009F3CD7"/>
    <w:rsid w:val="009F3F0E"/>
    <w:rsid w:val="009F4776"/>
    <w:rsid w:val="009F7B67"/>
    <w:rsid w:val="00A01E16"/>
    <w:rsid w:val="00A03933"/>
    <w:rsid w:val="00A044D1"/>
    <w:rsid w:val="00A05386"/>
    <w:rsid w:val="00A054E2"/>
    <w:rsid w:val="00A0631C"/>
    <w:rsid w:val="00A0736E"/>
    <w:rsid w:val="00A07A85"/>
    <w:rsid w:val="00A1076A"/>
    <w:rsid w:val="00A109A8"/>
    <w:rsid w:val="00A11554"/>
    <w:rsid w:val="00A117AE"/>
    <w:rsid w:val="00A1205E"/>
    <w:rsid w:val="00A12DFF"/>
    <w:rsid w:val="00A13F80"/>
    <w:rsid w:val="00A1500A"/>
    <w:rsid w:val="00A154B8"/>
    <w:rsid w:val="00A1567D"/>
    <w:rsid w:val="00A17011"/>
    <w:rsid w:val="00A177A5"/>
    <w:rsid w:val="00A20323"/>
    <w:rsid w:val="00A215DF"/>
    <w:rsid w:val="00A21E0C"/>
    <w:rsid w:val="00A22BAC"/>
    <w:rsid w:val="00A232FE"/>
    <w:rsid w:val="00A23888"/>
    <w:rsid w:val="00A240F0"/>
    <w:rsid w:val="00A24B8E"/>
    <w:rsid w:val="00A26AF0"/>
    <w:rsid w:val="00A33D9C"/>
    <w:rsid w:val="00A35FE5"/>
    <w:rsid w:val="00A406EF"/>
    <w:rsid w:val="00A40A15"/>
    <w:rsid w:val="00A4111A"/>
    <w:rsid w:val="00A41225"/>
    <w:rsid w:val="00A41361"/>
    <w:rsid w:val="00A41F23"/>
    <w:rsid w:val="00A4381C"/>
    <w:rsid w:val="00A44820"/>
    <w:rsid w:val="00A44A19"/>
    <w:rsid w:val="00A45CDE"/>
    <w:rsid w:val="00A45FF7"/>
    <w:rsid w:val="00A46413"/>
    <w:rsid w:val="00A46AA9"/>
    <w:rsid w:val="00A46FE2"/>
    <w:rsid w:val="00A47A94"/>
    <w:rsid w:val="00A47FAE"/>
    <w:rsid w:val="00A5055E"/>
    <w:rsid w:val="00A507D5"/>
    <w:rsid w:val="00A51BAA"/>
    <w:rsid w:val="00A54946"/>
    <w:rsid w:val="00A551F7"/>
    <w:rsid w:val="00A5593D"/>
    <w:rsid w:val="00A55D00"/>
    <w:rsid w:val="00A56E15"/>
    <w:rsid w:val="00A57682"/>
    <w:rsid w:val="00A61DE5"/>
    <w:rsid w:val="00A65031"/>
    <w:rsid w:val="00A6529F"/>
    <w:rsid w:val="00A66E97"/>
    <w:rsid w:val="00A67072"/>
    <w:rsid w:val="00A67D82"/>
    <w:rsid w:val="00A67F62"/>
    <w:rsid w:val="00A706B9"/>
    <w:rsid w:val="00A7230A"/>
    <w:rsid w:val="00A7400C"/>
    <w:rsid w:val="00A74713"/>
    <w:rsid w:val="00A778F1"/>
    <w:rsid w:val="00A810FA"/>
    <w:rsid w:val="00A83388"/>
    <w:rsid w:val="00A834E6"/>
    <w:rsid w:val="00A843CB"/>
    <w:rsid w:val="00A86254"/>
    <w:rsid w:val="00A901E8"/>
    <w:rsid w:val="00A9124A"/>
    <w:rsid w:val="00A912F5"/>
    <w:rsid w:val="00A92307"/>
    <w:rsid w:val="00A93D5D"/>
    <w:rsid w:val="00A94C06"/>
    <w:rsid w:val="00A95AA1"/>
    <w:rsid w:val="00A96CAE"/>
    <w:rsid w:val="00A970ED"/>
    <w:rsid w:val="00AA1058"/>
    <w:rsid w:val="00AA18D0"/>
    <w:rsid w:val="00AA1F44"/>
    <w:rsid w:val="00AA351B"/>
    <w:rsid w:val="00AA36A2"/>
    <w:rsid w:val="00AA3C9D"/>
    <w:rsid w:val="00AA3FBC"/>
    <w:rsid w:val="00AA4473"/>
    <w:rsid w:val="00AA59AC"/>
    <w:rsid w:val="00AA5D09"/>
    <w:rsid w:val="00AA7E1B"/>
    <w:rsid w:val="00AA7F97"/>
    <w:rsid w:val="00AB0720"/>
    <w:rsid w:val="00AB1708"/>
    <w:rsid w:val="00AB1850"/>
    <w:rsid w:val="00AB1D57"/>
    <w:rsid w:val="00AB2C75"/>
    <w:rsid w:val="00AB2E43"/>
    <w:rsid w:val="00AB3EF6"/>
    <w:rsid w:val="00AB42E2"/>
    <w:rsid w:val="00AB46FE"/>
    <w:rsid w:val="00AB4775"/>
    <w:rsid w:val="00AB5DA8"/>
    <w:rsid w:val="00AB6ACD"/>
    <w:rsid w:val="00AB6FF6"/>
    <w:rsid w:val="00AB7594"/>
    <w:rsid w:val="00AC065C"/>
    <w:rsid w:val="00AC0CB2"/>
    <w:rsid w:val="00AC1B8B"/>
    <w:rsid w:val="00AC2B8E"/>
    <w:rsid w:val="00AC4892"/>
    <w:rsid w:val="00AC5CDD"/>
    <w:rsid w:val="00AC5D09"/>
    <w:rsid w:val="00AC69CE"/>
    <w:rsid w:val="00AC6CA9"/>
    <w:rsid w:val="00AC74A7"/>
    <w:rsid w:val="00AD03E8"/>
    <w:rsid w:val="00AD18A2"/>
    <w:rsid w:val="00AD1A96"/>
    <w:rsid w:val="00AD1BCC"/>
    <w:rsid w:val="00AD2D8F"/>
    <w:rsid w:val="00AD3630"/>
    <w:rsid w:val="00AD3DA4"/>
    <w:rsid w:val="00AD4F22"/>
    <w:rsid w:val="00AD657A"/>
    <w:rsid w:val="00AD6F19"/>
    <w:rsid w:val="00AD70B4"/>
    <w:rsid w:val="00AD7783"/>
    <w:rsid w:val="00AD7B39"/>
    <w:rsid w:val="00AE009C"/>
    <w:rsid w:val="00AE02C8"/>
    <w:rsid w:val="00AE1862"/>
    <w:rsid w:val="00AE186C"/>
    <w:rsid w:val="00AE1A03"/>
    <w:rsid w:val="00AE1ADA"/>
    <w:rsid w:val="00AE348E"/>
    <w:rsid w:val="00AE4AD2"/>
    <w:rsid w:val="00AF014B"/>
    <w:rsid w:val="00AF0638"/>
    <w:rsid w:val="00AF0C26"/>
    <w:rsid w:val="00AF0D64"/>
    <w:rsid w:val="00AF2C15"/>
    <w:rsid w:val="00AF3F96"/>
    <w:rsid w:val="00AF4888"/>
    <w:rsid w:val="00AF516D"/>
    <w:rsid w:val="00AF53B7"/>
    <w:rsid w:val="00AF6280"/>
    <w:rsid w:val="00AF63D3"/>
    <w:rsid w:val="00AF67C6"/>
    <w:rsid w:val="00B004A9"/>
    <w:rsid w:val="00B01D14"/>
    <w:rsid w:val="00B01FDB"/>
    <w:rsid w:val="00B03339"/>
    <w:rsid w:val="00B0515B"/>
    <w:rsid w:val="00B0524A"/>
    <w:rsid w:val="00B0527A"/>
    <w:rsid w:val="00B0527F"/>
    <w:rsid w:val="00B05B6C"/>
    <w:rsid w:val="00B05E20"/>
    <w:rsid w:val="00B07825"/>
    <w:rsid w:val="00B07A5D"/>
    <w:rsid w:val="00B07BE5"/>
    <w:rsid w:val="00B10187"/>
    <w:rsid w:val="00B10F18"/>
    <w:rsid w:val="00B13369"/>
    <w:rsid w:val="00B1422B"/>
    <w:rsid w:val="00B14C5A"/>
    <w:rsid w:val="00B16111"/>
    <w:rsid w:val="00B1628D"/>
    <w:rsid w:val="00B17666"/>
    <w:rsid w:val="00B17B48"/>
    <w:rsid w:val="00B2090E"/>
    <w:rsid w:val="00B20ADE"/>
    <w:rsid w:val="00B2129A"/>
    <w:rsid w:val="00B21A8E"/>
    <w:rsid w:val="00B23C51"/>
    <w:rsid w:val="00B24053"/>
    <w:rsid w:val="00B2443B"/>
    <w:rsid w:val="00B24A46"/>
    <w:rsid w:val="00B25C2E"/>
    <w:rsid w:val="00B26B04"/>
    <w:rsid w:val="00B27388"/>
    <w:rsid w:val="00B303B7"/>
    <w:rsid w:val="00B30818"/>
    <w:rsid w:val="00B31118"/>
    <w:rsid w:val="00B314E4"/>
    <w:rsid w:val="00B31570"/>
    <w:rsid w:val="00B329C4"/>
    <w:rsid w:val="00B32ED0"/>
    <w:rsid w:val="00B34E3A"/>
    <w:rsid w:val="00B369DE"/>
    <w:rsid w:val="00B36CD9"/>
    <w:rsid w:val="00B37473"/>
    <w:rsid w:val="00B37BDC"/>
    <w:rsid w:val="00B37C36"/>
    <w:rsid w:val="00B409F6"/>
    <w:rsid w:val="00B4147E"/>
    <w:rsid w:val="00B4156E"/>
    <w:rsid w:val="00B41DF1"/>
    <w:rsid w:val="00B42663"/>
    <w:rsid w:val="00B42CDF"/>
    <w:rsid w:val="00B43B85"/>
    <w:rsid w:val="00B43ED7"/>
    <w:rsid w:val="00B45D75"/>
    <w:rsid w:val="00B462FD"/>
    <w:rsid w:val="00B46C35"/>
    <w:rsid w:val="00B51397"/>
    <w:rsid w:val="00B51659"/>
    <w:rsid w:val="00B521C6"/>
    <w:rsid w:val="00B522ED"/>
    <w:rsid w:val="00B537A1"/>
    <w:rsid w:val="00B5507E"/>
    <w:rsid w:val="00B5589A"/>
    <w:rsid w:val="00B55D10"/>
    <w:rsid w:val="00B56141"/>
    <w:rsid w:val="00B56883"/>
    <w:rsid w:val="00B56E71"/>
    <w:rsid w:val="00B650A9"/>
    <w:rsid w:val="00B66802"/>
    <w:rsid w:val="00B66F95"/>
    <w:rsid w:val="00B671F9"/>
    <w:rsid w:val="00B67B1B"/>
    <w:rsid w:val="00B70F2B"/>
    <w:rsid w:val="00B71CE0"/>
    <w:rsid w:val="00B72670"/>
    <w:rsid w:val="00B72DDE"/>
    <w:rsid w:val="00B733E4"/>
    <w:rsid w:val="00B74D60"/>
    <w:rsid w:val="00B757CE"/>
    <w:rsid w:val="00B75C8E"/>
    <w:rsid w:val="00B761E2"/>
    <w:rsid w:val="00B80592"/>
    <w:rsid w:val="00B82A99"/>
    <w:rsid w:val="00B83CC9"/>
    <w:rsid w:val="00B84801"/>
    <w:rsid w:val="00B85031"/>
    <w:rsid w:val="00B86623"/>
    <w:rsid w:val="00B90AC6"/>
    <w:rsid w:val="00B911F5"/>
    <w:rsid w:val="00B939FE"/>
    <w:rsid w:val="00B940CE"/>
    <w:rsid w:val="00B949DB"/>
    <w:rsid w:val="00B954F2"/>
    <w:rsid w:val="00B95B28"/>
    <w:rsid w:val="00B95DC5"/>
    <w:rsid w:val="00B96AA2"/>
    <w:rsid w:val="00BA0C0D"/>
    <w:rsid w:val="00BA21BF"/>
    <w:rsid w:val="00BA2247"/>
    <w:rsid w:val="00BA2E90"/>
    <w:rsid w:val="00BA46D4"/>
    <w:rsid w:val="00BA471E"/>
    <w:rsid w:val="00BA4AED"/>
    <w:rsid w:val="00BA5A2D"/>
    <w:rsid w:val="00BB00CC"/>
    <w:rsid w:val="00BB112F"/>
    <w:rsid w:val="00BB15CA"/>
    <w:rsid w:val="00BB2152"/>
    <w:rsid w:val="00BB2D8E"/>
    <w:rsid w:val="00BB2FA0"/>
    <w:rsid w:val="00BB377B"/>
    <w:rsid w:val="00BB54E7"/>
    <w:rsid w:val="00BB56D7"/>
    <w:rsid w:val="00BB57C6"/>
    <w:rsid w:val="00BB5A59"/>
    <w:rsid w:val="00BB66E5"/>
    <w:rsid w:val="00BB7223"/>
    <w:rsid w:val="00BB7D5A"/>
    <w:rsid w:val="00BC0CCD"/>
    <w:rsid w:val="00BC13A0"/>
    <w:rsid w:val="00BC304F"/>
    <w:rsid w:val="00BC3448"/>
    <w:rsid w:val="00BC3867"/>
    <w:rsid w:val="00BC39FC"/>
    <w:rsid w:val="00BC3A09"/>
    <w:rsid w:val="00BC3E03"/>
    <w:rsid w:val="00BC5856"/>
    <w:rsid w:val="00BC5A7B"/>
    <w:rsid w:val="00BC6454"/>
    <w:rsid w:val="00BC71E9"/>
    <w:rsid w:val="00BD04F6"/>
    <w:rsid w:val="00BD414A"/>
    <w:rsid w:val="00BD50EC"/>
    <w:rsid w:val="00BD523B"/>
    <w:rsid w:val="00BD5874"/>
    <w:rsid w:val="00BD5ED5"/>
    <w:rsid w:val="00BD5EE2"/>
    <w:rsid w:val="00BD6017"/>
    <w:rsid w:val="00BE11BF"/>
    <w:rsid w:val="00BE18DC"/>
    <w:rsid w:val="00BE3E96"/>
    <w:rsid w:val="00BE4D91"/>
    <w:rsid w:val="00BE502E"/>
    <w:rsid w:val="00BE511F"/>
    <w:rsid w:val="00BE6C15"/>
    <w:rsid w:val="00BE7C92"/>
    <w:rsid w:val="00BE7D8F"/>
    <w:rsid w:val="00BF18CE"/>
    <w:rsid w:val="00BF1E88"/>
    <w:rsid w:val="00BF43AC"/>
    <w:rsid w:val="00BF5743"/>
    <w:rsid w:val="00BF6078"/>
    <w:rsid w:val="00BF6870"/>
    <w:rsid w:val="00BF701E"/>
    <w:rsid w:val="00C00299"/>
    <w:rsid w:val="00C02138"/>
    <w:rsid w:val="00C02752"/>
    <w:rsid w:val="00C02CFE"/>
    <w:rsid w:val="00C03874"/>
    <w:rsid w:val="00C03E88"/>
    <w:rsid w:val="00C0437A"/>
    <w:rsid w:val="00C070F9"/>
    <w:rsid w:val="00C073A5"/>
    <w:rsid w:val="00C1459F"/>
    <w:rsid w:val="00C165A4"/>
    <w:rsid w:val="00C17B65"/>
    <w:rsid w:val="00C212D0"/>
    <w:rsid w:val="00C21B55"/>
    <w:rsid w:val="00C2468B"/>
    <w:rsid w:val="00C247D3"/>
    <w:rsid w:val="00C26FA6"/>
    <w:rsid w:val="00C3193D"/>
    <w:rsid w:val="00C323C0"/>
    <w:rsid w:val="00C32E0B"/>
    <w:rsid w:val="00C33C6A"/>
    <w:rsid w:val="00C33E16"/>
    <w:rsid w:val="00C33ECC"/>
    <w:rsid w:val="00C34AB9"/>
    <w:rsid w:val="00C34EBB"/>
    <w:rsid w:val="00C36DCE"/>
    <w:rsid w:val="00C40385"/>
    <w:rsid w:val="00C407F4"/>
    <w:rsid w:val="00C41B70"/>
    <w:rsid w:val="00C45724"/>
    <w:rsid w:val="00C4631F"/>
    <w:rsid w:val="00C4661A"/>
    <w:rsid w:val="00C46F81"/>
    <w:rsid w:val="00C515E0"/>
    <w:rsid w:val="00C519D8"/>
    <w:rsid w:val="00C54B21"/>
    <w:rsid w:val="00C5640A"/>
    <w:rsid w:val="00C56E36"/>
    <w:rsid w:val="00C571D9"/>
    <w:rsid w:val="00C5752A"/>
    <w:rsid w:val="00C604EC"/>
    <w:rsid w:val="00C60AA7"/>
    <w:rsid w:val="00C60FCB"/>
    <w:rsid w:val="00C60FF9"/>
    <w:rsid w:val="00C62602"/>
    <w:rsid w:val="00C62B47"/>
    <w:rsid w:val="00C6335D"/>
    <w:rsid w:val="00C63A4E"/>
    <w:rsid w:val="00C63D75"/>
    <w:rsid w:val="00C63FBF"/>
    <w:rsid w:val="00C645BC"/>
    <w:rsid w:val="00C650E2"/>
    <w:rsid w:val="00C6522C"/>
    <w:rsid w:val="00C65585"/>
    <w:rsid w:val="00C669A2"/>
    <w:rsid w:val="00C67E59"/>
    <w:rsid w:val="00C7061E"/>
    <w:rsid w:val="00C72362"/>
    <w:rsid w:val="00C723E3"/>
    <w:rsid w:val="00C7445B"/>
    <w:rsid w:val="00C74D20"/>
    <w:rsid w:val="00C76A2F"/>
    <w:rsid w:val="00C80E56"/>
    <w:rsid w:val="00C8316F"/>
    <w:rsid w:val="00C84828"/>
    <w:rsid w:val="00C858B2"/>
    <w:rsid w:val="00C87870"/>
    <w:rsid w:val="00C87900"/>
    <w:rsid w:val="00C91013"/>
    <w:rsid w:val="00C91EA9"/>
    <w:rsid w:val="00C93689"/>
    <w:rsid w:val="00CA1500"/>
    <w:rsid w:val="00CA2B75"/>
    <w:rsid w:val="00CA32EC"/>
    <w:rsid w:val="00CA351E"/>
    <w:rsid w:val="00CA42D9"/>
    <w:rsid w:val="00CA66BE"/>
    <w:rsid w:val="00CA7B56"/>
    <w:rsid w:val="00CB07D5"/>
    <w:rsid w:val="00CB1941"/>
    <w:rsid w:val="00CB275B"/>
    <w:rsid w:val="00CB3773"/>
    <w:rsid w:val="00CB5754"/>
    <w:rsid w:val="00CC17D8"/>
    <w:rsid w:val="00CC323E"/>
    <w:rsid w:val="00CC4B9A"/>
    <w:rsid w:val="00CC5161"/>
    <w:rsid w:val="00CC60C5"/>
    <w:rsid w:val="00CC67BC"/>
    <w:rsid w:val="00CC69CA"/>
    <w:rsid w:val="00CC7250"/>
    <w:rsid w:val="00CC75DA"/>
    <w:rsid w:val="00CC79D5"/>
    <w:rsid w:val="00CC7E00"/>
    <w:rsid w:val="00CD084D"/>
    <w:rsid w:val="00CD10AB"/>
    <w:rsid w:val="00CD1DA9"/>
    <w:rsid w:val="00CD2240"/>
    <w:rsid w:val="00CD3327"/>
    <w:rsid w:val="00CD470A"/>
    <w:rsid w:val="00CD5B0E"/>
    <w:rsid w:val="00CD5C82"/>
    <w:rsid w:val="00CD6FFD"/>
    <w:rsid w:val="00CE128C"/>
    <w:rsid w:val="00CE5A0F"/>
    <w:rsid w:val="00CE6588"/>
    <w:rsid w:val="00CE6F36"/>
    <w:rsid w:val="00CF04E6"/>
    <w:rsid w:val="00CF10AE"/>
    <w:rsid w:val="00CF1188"/>
    <w:rsid w:val="00CF21F4"/>
    <w:rsid w:val="00CF3FA1"/>
    <w:rsid w:val="00CF4215"/>
    <w:rsid w:val="00CF5094"/>
    <w:rsid w:val="00CF60D3"/>
    <w:rsid w:val="00CF667E"/>
    <w:rsid w:val="00CF66BC"/>
    <w:rsid w:val="00CF6C3A"/>
    <w:rsid w:val="00D0031B"/>
    <w:rsid w:val="00D01CB3"/>
    <w:rsid w:val="00D02795"/>
    <w:rsid w:val="00D02E30"/>
    <w:rsid w:val="00D037F8"/>
    <w:rsid w:val="00D0403E"/>
    <w:rsid w:val="00D05ADE"/>
    <w:rsid w:val="00D065AD"/>
    <w:rsid w:val="00D06791"/>
    <w:rsid w:val="00D12C7E"/>
    <w:rsid w:val="00D12E0B"/>
    <w:rsid w:val="00D130C3"/>
    <w:rsid w:val="00D13B9B"/>
    <w:rsid w:val="00D13C20"/>
    <w:rsid w:val="00D1448B"/>
    <w:rsid w:val="00D15A81"/>
    <w:rsid w:val="00D16D04"/>
    <w:rsid w:val="00D17E76"/>
    <w:rsid w:val="00D20DDE"/>
    <w:rsid w:val="00D22438"/>
    <w:rsid w:val="00D23459"/>
    <w:rsid w:val="00D23811"/>
    <w:rsid w:val="00D2474F"/>
    <w:rsid w:val="00D24E12"/>
    <w:rsid w:val="00D2569F"/>
    <w:rsid w:val="00D27633"/>
    <w:rsid w:val="00D30C4D"/>
    <w:rsid w:val="00D33F0A"/>
    <w:rsid w:val="00D34CE0"/>
    <w:rsid w:val="00D35069"/>
    <w:rsid w:val="00D3597B"/>
    <w:rsid w:val="00D35E32"/>
    <w:rsid w:val="00D37EFC"/>
    <w:rsid w:val="00D40691"/>
    <w:rsid w:val="00D42915"/>
    <w:rsid w:val="00D42AC1"/>
    <w:rsid w:val="00D42EF1"/>
    <w:rsid w:val="00D44C4F"/>
    <w:rsid w:val="00D46D7C"/>
    <w:rsid w:val="00D47DF7"/>
    <w:rsid w:val="00D50D68"/>
    <w:rsid w:val="00D51062"/>
    <w:rsid w:val="00D51460"/>
    <w:rsid w:val="00D51CD6"/>
    <w:rsid w:val="00D52074"/>
    <w:rsid w:val="00D531DD"/>
    <w:rsid w:val="00D53325"/>
    <w:rsid w:val="00D537C6"/>
    <w:rsid w:val="00D53834"/>
    <w:rsid w:val="00D54A45"/>
    <w:rsid w:val="00D55EDC"/>
    <w:rsid w:val="00D57D72"/>
    <w:rsid w:val="00D61AC6"/>
    <w:rsid w:val="00D620DD"/>
    <w:rsid w:val="00D626B0"/>
    <w:rsid w:val="00D63A1A"/>
    <w:rsid w:val="00D645C0"/>
    <w:rsid w:val="00D66D34"/>
    <w:rsid w:val="00D71B15"/>
    <w:rsid w:val="00D7282C"/>
    <w:rsid w:val="00D73568"/>
    <w:rsid w:val="00D73774"/>
    <w:rsid w:val="00D740BE"/>
    <w:rsid w:val="00D756A2"/>
    <w:rsid w:val="00D7625C"/>
    <w:rsid w:val="00D76C49"/>
    <w:rsid w:val="00D77A29"/>
    <w:rsid w:val="00D77C60"/>
    <w:rsid w:val="00D810AE"/>
    <w:rsid w:val="00D813CA"/>
    <w:rsid w:val="00D83544"/>
    <w:rsid w:val="00D84574"/>
    <w:rsid w:val="00D84AF5"/>
    <w:rsid w:val="00D8515B"/>
    <w:rsid w:val="00D914F0"/>
    <w:rsid w:val="00D91CE6"/>
    <w:rsid w:val="00D9232E"/>
    <w:rsid w:val="00D92CAE"/>
    <w:rsid w:val="00D93720"/>
    <w:rsid w:val="00D93858"/>
    <w:rsid w:val="00D93F0F"/>
    <w:rsid w:val="00D93F5E"/>
    <w:rsid w:val="00D946D7"/>
    <w:rsid w:val="00D949D1"/>
    <w:rsid w:val="00D94FA1"/>
    <w:rsid w:val="00D96C56"/>
    <w:rsid w:val="00D96DFE"/>
    <w:rsid w:val="00D9785D"/>
    <w:rsid w:val="00D97C5D"/>
    <w:rsid w:val="00DA13C8"/>
    <w:rsid w:val="00DA25A8"/>
    <w:rsid w:val="00DA27B1"/>
    <w:rsid w:val="00DA3202"/>
    <w:rsid w:val="00DA3328"/>
    <w:rsid w:val="00DA3601"/>
    <w:rsid w:val="00DA3C9D"/>
    <w:rsid w:val="00DA4238"/>
    <w:rsid w:val="00DA4519"/>
    <w:rsid w:val="00DA4645"/>
    <w:rsid w:val="00DA52C8"/>
    <w:rsid w:val="00DA5408"/>
    <w:rsid w:val="00DA7EBF"/>
    <w:rsid w:val="00DB2330"/>
    <w:rsid w:val="00DB23B9"/>
    <w:rsid w:val="00DB4293"/>
    <w:rsid w:val="00DB618F"/>
    <w:rsid w:val="00DC036C"/>
    <w:rsid w:val="00DC0381"/>
    <w:rsid w:val="00DC05F0"/>
    <w:rsid w:val="00DC0938"/>
    <w:rsid w:val="00DC105A"/>
    <w:rsid w:val="00DC26E3"/>
    <w:rsid w:val="00DC4D8D"/>
    <w:rsid w:val="00DC5577"/>
    <w:rsid w:val="00DC5B37"/>
    <w:rsid w:val="00DC6688"/>
    <w:rsid w:val="00DC6CCB"/>
    <w:rsid w:val="00DC799A"/>
    <w:rsid w:val="00DD01D2"/>
    <w:rsid w:val="00DD065D"/>
    <w:rsid w:val="00DD15FB"/>
    <w:rsid w:val="00DD19D5"/>
    <w:rsid w:val="00DD273B"/>
    <w:rsid w:val="00DD2AD7"/>
    <w:rsid w:val="00DD412D"/>
    <w:rsid w:val="00DD5940"/>
    <w:rsid w:val="00DD693D"/>
    <w:rsid w:val="00DD776E"/>
    <w:rsid w:val="00DD7D00"/>
    <w:rsid w:val="00DE0409"/>
    <w:rsid w:val="00DE1463"/>
    <w:rsid w:val="00DE1FC2"/>
    <w:rsid w:val="00DE34F0"/>
    <w:rsid w:val="00DE443D"/>
    <w:rsid w:val="00DE4F3D"/>
    <w:rsid w:val="00DE5773"/>
    <w:rsid w:val="00DE6517"/>
    <w:rsid w:val="00DE66DD"/>
    <w:rsid w:val="00DE6B3D"/>
    <w:rsid w:val="00DE6BAB"/>
    <w:rsid w:val="00DF033D"/>
    <w:rsid w:val="00DF18FD"/>
    <w:rsid w:val="00DF1B4C"/>
    <w:rsid w:val="00DF4B6E"/>
    <w:rsid w:val="00DF6086"/>
    <w:rsid w:val="00DF68CF"/>
    <w:rsid w:val="00E00348"/>
    <w:rsid w:val="00E00F13"/>
    <w:rsid w:val="00E02645"/>
    <w:rsid w:val="00E027AA"/>
    <w:rsid w:val="00E02E49"/>
    <w:rsid w:val="00E054A7"/>
    <w:rsid w:val="00E06571"/>
    <w:rsid w:val="00E075FE"/>
    <w:rsid w:val="00E07D28"/>
    <w:rsid w:val="00E13849"/>
    <w:rsid w:val="00E158F6"/>
    <w:rsid w:val="00E15985"/>
    <w:rsid w:val="00E16B82"/>
    <w:rsid w:val="00E206BE"/>
    <w:rsid w:val="00E21791"/>
    <w:rsid w:val="00E21A12"/>
    <w:rsid w:val="00E22C7C"/>
    <w:rsid w:val="00E22E0A"/>
    <w:rsid w:val="00E22EC3"/>
    <w:rsid w:val="00E263B4"/>
    <w:rsid w:val="00E271EA"/>
    <w:rsid w:val="00E309D3"/>
    <w:rsid w:val="00E310B1"/>
    <w:rsid w:val="00E31666"/>
    <w:rsid w:val="00E31DE9"/>
    <w:rsid w:val="00E32163"/>
    <w:rsid w:val="00E3387C"/>
    <w:rsid w:val="00E34921"/>
    <w:rsid w:val="00E34DA9"/>
    <w:rsid w:val="00E353DD"/>
    <w:rsid w:val="00E355F2"/>
    <w:rsid w:val="00E36445"/>
    <w:rsid w:val="00E421DA"/>
    <w:rsid w:val="00E42906"/>
    <w:rsid w:val="00E4292B"/>
    <w:rsid w:val="00E42996"/>
    <w:rsid w:val="00E42B29"/>
    <w:rsid w:val="00E44B5D"/>
    <w:rsid w:val="00E45710"/>
    <w:rsid w:val="00E4595C"/>
    <w:rsid w:val="00E46E55"/>
    <w:rsid w:val="00E50126"/>
    <w:rsid w:val="00E50319"/>
    <w:rsid w:val="00E506D1"/>
    <w:rsid w:val="00E5076A"/>
    <w:rsid w:val="00E50DFF"/>
    <w:rsid w:val="00E51008"/>
    <w:rsid w:val="00E5115F"/>
    <w:rsid w:val="00E5164D"/>
    <w:rsid w:val="00E52205"/>
    <w:rsid w:val="00E535B8"/>
    <w:rsid w:val="00E54196"/>
    <w:rsid w:val="00E54507"/>
    <w:rsid w:val="00E557CA"/>
    <w:rsid w:val="00E55848"/>
    <w:rsid w:val="00E56A1B"/>
    <w:rsid w:val="00E57440"/>
    <w:rsid w:val="00E57EA6"/>
    <w:rsid w:val="00E6152F"/>
    <w:rsid w:val="00E617F7"/>
    <w:rsid w:val="00E641CD"/>
    <w:rsid w:val="00E64203"/>
    <w:rsid w:val="00E642D3"/>
    <w:rsid w:val="00E64459"/>
    <w:rsid w:val="00E646EB"/>
    <w:rsid w:val="00E65182"/>
    <w:rsid w:val="00E654E9"/>
    <w:rsid w:val="00E65BEA"/>
    <w:rsid w:val="00E66774"/>
    <w:rsid w:val="00E670FE"/>
    <w:rsid w:val="00E67AF2"/>
    <w:rsid w:val="00E70E85"/>
    <w:rsid w:val="00E711AF"/>
    <w:rsid w:val="00E720DF"/>
    <w:rsid w:val="00E72486"/>
    <w:rsid w:val="00E737C1"/>
    <w:rsid w:val="00E74C65"/>
    <w:rsid w:val="00E7684C"/>
    <w:rsid w:val="00E76F07"/>
    <w:rsid w:val="00E77477"/>
    <w:rsid w:val="00E775BE"/>
    <w:rsid w:val="00E82541"/>
    <w:rsid w:val="00E82AB6"/>
    <w:rsid w:val="00E82FE2"/>
    <w:rsid w:val="00E83803"/>
    <w:rsid w:val="00E84394"/>
    <w:rsid w:val="00E84C83"/>
    <w:rsid w:val="00E85587"/>
    <w:rsid w:val="00E86B19"/>
    <w:rsid w:val="00E86F7D"/>
    <w:rsid w:val="00E874A9"/>
    <w:rsid w:val="00E91602"/>
    <w:rsid w:val="00E92E71"/>
    <w:rsid w:val="00E92EA0"/>
    <w:rsid w:val="00E930BB"/>
    <w:rsid w:val="00E938B1"/>
    <w:rsid w:val="00E9455D"/>
    <w:rsid w:val="00E94C55"/>
    <w:rsid w:val="00E97336"/>
    <w:rsid w:val="00EA14FA"/>
    <w:rsid w:val="00EA2268"/>
    <w:rsid w:val="00EA2F4B"/>
    <w:rsid w:val="00EA39B6"/>
    <w:rsid w:val="00EA6164"/>
    <w:rsid w:val="00EA738C"/>
    <w:rsid w:val="00EA7AC3"/>
    <w:rsid w:val="00EA7ECC"/>
    <w:rsid w:val="00EB08ED"/>
    <w:rsid w:val="00EB0903"/>
    <w:rsid w:val="00EB40D3"/>
    <w:rsid w:val="00EB4834"/>
    <w:rsid w:val="00EB509C"/>
    <w:rsid w:val="00EB5F34"/>
    <w:rsid w:val="00EB6993"/>
    <w:rsid w:val="00EB6ED8"/>
    <w:rsid w:val="00EB77E1"/>
    <w:rsid w:val="00EB7AC0"/>
    <w:rsid w:val="00EC1000"/>
    <w:rsid w:val="00EC2C42"/>
    <w:rsid w:val="00EC2FB7"/>
    <w:rsid w:val="00EC4080"/>
    <w:rsid w:val="00EC5911"/>
    <w:rsid w:val="00EC59C5"/>
    <w:rsid w:val="00EC61A7"/>
    <w:rsid w:val="00EC68EA"/>
    <w:rsid w:val="00EC73B8"/>
    <w:rsid w:val="00EC73F3"/>
    <w:rsid w:val="00EC7C79"/>
    <w:rsid w:val="00ED0277"/>
    <w:rsid w:val="00ED0FBD"/>
    <w:rsid w:val="00ED44F1"/>
    <w:rsid w:val="00ED501F"/>
    <w:rsid w:val="00ED5575"/>
    <w:rsid w:val="00ED5936"/>
    <w:rsid w:val="00ED6963"/>
    <w:rsid w:val="00ED7B0C"/>
    <w:rsid w:val="00EE084E"/>
    <w:rsid w:val="00EE0984"/>
    <w:rsid w:val="00EE0EC4"/>
    <w:rsid w:val="00EE1CA2"/>
    <w:rsid w:val="00EE33A2"/>
    <w:rsid w:val="00EE375B"/>
    <w:rsid w:val="00EE3C86"/>
    <w:rsid w:val="00EE4C53"/>
    <w:rsid w:val="00EE502B"/>
    <w:rsid w:val="00EE5C1A"/>
    <w:rsid w:val="00EE5D3E"/>
    <w:rsid w:val="00EE6176"/>
    <w:rsid w:val="00EE7048"/>
    <w:rsid w:val="00EE7D01"/>
    <w:rsid w:val="00EF031C"/>
    <w:rsid w:val="00EF0EA8"/>
    <w:rsid w:val="00EF11A4"/>
    <w:rsid w:val="00EF1D5B"/>
    <w:rsid w:val="00EF2A43"/>
    <w:rsid w:val="00EF2C5E"/>
    <w:rsid w:val="00EF2F52"/>
    <w:rsid w:val="00EF3B83"/>
    <w:rsid w:val="00EF427A"/>
    <w:rsid w:val="00EF4B81"/>
    <w:rsid w:val="00EF4F46"/>
    <w:rsid w:val="00EF6091"/>
    <w:rsid w:val="00EF6531"/>
    <w:rsid w:val="00EF6C85"/>
    <w:rsid w:val="00EF707C"/>
    <w:rsid w:val="00F002FF"/>
    <w:rsid w:val="00F011E6"/>
    <w:rsid w:val="00F01963"/>
    <w:rsid w:val="00F039D1"/>
    <w:rsid w:val="00F05A58"/>
    <w:rsid w:val="00F06C3C"/>
    <w:rsid w:val="00F06D06"/>
    <w:rsid w:val="00F07E77"/>
    <w:rsid w:val="00F12268"/>
    <w:rsid w:val="00F130EF"/>
    <w:rsid w:val="00F15D2A"/>
    <w:rsid w:val="00F16416"/>
    <w:rsid w:val="00F1671B"/>
    <w:rsid w:val="00F21245"/>
    <w:rsid w:val="00F21566"/>
    <w:rsid w:val="00F2421C"/>
    <w:rsid w:val="00F25389"/>
    <w:rsid w:val="00F25518"/>
    <w:rsid w:val="00F26239"/>
    <w:rsid w:val="00F2653C"/>
    <w:rsid w:val="00F27713"/>
    <w:rsid w:val="00F3026A"/>
    <w:rsid w:val="00F30373"/>
    <w:rsid w:val="00F313BF"/>
    <w:rsid w:val="00F32818"/>
    <w:rsid w:val="00F33B48"/>
    <w:rsid w:val="00F33BC4"/>
    <w:rsid w:val="00F33D24"/>
    <w:rsid w:val="00F35506"/>
    <w:rsid w:val="00F35667"/>
    <w:rsid w:val="00F36007"/>
    <w:rsid w:val="00F41054"/>
    <w:rsid w:val="00F42CDC"/>
    <w:rsid w:val="00F42D8F"/>
    <w:rsid w:val="00F42F65"/>
    <w:rsid w:val="00F42F84"/>
    <w:rsid w:val="00F441D5"/>
    <w:rsid w:val="00F44F76"/>
    <w:rsid w:val="00F4518C"/>
    <w:rsid w:val="00F46569"/>
    <w:rsid w:val="00F507D0"/>
    <w:rsid w:val="00F50C60"/>
    <w:rsid w:val="00F50DF6"/>
    <w:rsid w:val="00F51D27"/>
    <w:rsid w:val="00F52C3E"/>
    <w:rsid w:val="00F53538"/>
    <w:rsid w:val="00F54CB8"/>
    <w:rsid w:val="00F54E1F"/>
    <w:rsid w:val="00F54FBD"/>
    <w:rsid w:val="00F567D8"/>
    <w:rsid w:val="00F56F57"/>
    <w:rsid w:val="00F60A56"/>
    <w:rsid w:val="00F6141E"/>
    <w:rsid w:val="00F62C9E"/>
    <w:rsid w:val="00F6301C"/>
    <w:rsid w:val="00F646D7"/>
    <w:rsid w:val="00F649FD"/>
    <w:rsid w:val="00F670FF"/>
    <w:rsid w:val="00F7176D"/>
    <w:rsid w:val="00F71CC1"/>
    <w:rsid w:val="00F72179"/>
    <w:rsid w:val="00F7241C"/>
    <w:rsid w:val="00F74AAE"/>
    <w:rsid w:val="00F75187"/>
    <w:rsid w:val="00F76A5A"/>
    <w:rsid w:val="00F7716A"/>
    <w:rsid w:val="00F80784"/>
    <w:rsid w:val="00F80CD6"/>
    <w:rsid w:val="00F8189A"/>
    <w:rsid w:val="00F8479D"/>
    <w:rsid w:val="00F84B95"/>
    <w:rsid w:val="00F902BC"/>
    <w:rsid w:val="00F90E18"/>
    <w:rsid w:val="00F910F9"/>
    <w:rsid w:val="00F92524"/>
    <w:rsid w:val="00F9286A"/>
    <w:rsid w:val="00F9350D"/>
    <w:rsid w:val="00F93AB0"/>
    <w:rsid w:val="00F945CA"/>
    <w:rsid w:val="00F9550C"/>
    <w:rsid w:val="00F9794D"/>
    <w:rsid w:val="00FA0506"/>
    <w:rsid w:val="00FA0ED1"/>
    <w:rsid w:val="00FA1E20"/>
    <w:rsid w:val="00FA4046"/>
    <w:rsid w:val="00FA5DD3"/>
    <w:rsid w:val="00FA642E"/>
    <w:rsid w:val="00FA7DA4"/>
    <w:rsid w:val="00FB0E38"/>
    <w:rsid w:val="00FB1CCB"/>
    <w:rsid w:val="00FB2066"/>
    <w:rsid w:val="00FB246F"/>
    <w:rsid w:val="00FB3C4F"/>
    <w:rsid w:val="00FB409B"/>
    <w:rsid w:val="00FB485F"/>
    <w:rsid w:val="00FB5CC6"/>
    <w:rsid w:val="00FB7561"/>
    <w:rsid w:val="00FC16BD"/>
    <w:rsid w:val="00FC18A3"/>
    <w:rsid w:val="00FC2479"/>
    <w:rsid w:val="00FC5051"/>
    <w:rsid w:val="00FC5BD3"/>
    <w:rsid w:val="00FC6CD4"/>
    <w:rsid w:val="00FC7199"/>
    <w:rsid w:val="00FD1188"/>
    <w:rsid w:val="00FD15B7"/>
    <w:rsid w:val="00FD17AA"/>
    <w:rsid w:val="00FD2244"/>
    <w:rsid w:val="00FD28E1"/>
    <w:rsid w:val="00FD5200"/>
    <w:rsid w:val="00FD6B32"/>
    <w:rsid w:val="00FD6E80"/>
    <w:rsid w:val="00FE0BD0"/>
    <w:rsid w:val="00FE0E72"/>
    <w:rsid w:val="00FE1DCC"/>
    <w:rsid w:val="00FE283D"/>
    <w:rsid w:val="00FE2E0E"/>
    <w:rsid w:val="00FE3080"/>
    <w:rsid w:val="00FE4310"/>
    <w:rsid w:val="00FE7BAC"/>
    <w:rsid w:val="00FE7D54"/>
    <w:rsid w:val="00FF07A4"/>
    <w:rsid w:val="00FF0DAD"/>
    <w:rsid w:val="00FF3062"/>
    <w:rsid w:val="00FF3325"/>
    <w:rsid w:val="00FF3BEA"/>
    <w:rsid w:val="00FF3CA2"/>
    <w:rsid w:val="00FF43E5"/>
    <w:rsid w:val="00FF4791"/>
    <w:rsid w:val="00FF55CC"/>
    <w:rsid w:val="00FF603A"/>
    <w:rsid w:val="00FF62D9"/>
    <w:rsid w:val="00FF6433"/>
    <w:rsid w:val="00FF739B"/>
    <w:rsid w:val="00FF7B35"/>
    <w:rsid w:val="010ACF8D"/>
    <w:rsid w:val="02269C0D"/>
    <w:rsid w:val="028D35B5"/>
    <w:rsid w:val="02C1A58F"/>
    <w:rsid w:val="02D2E972"/>
    <w:rsid w:val="03254C04"/>
    <w:rsid w:val="032E7F64"/>
    <w:rsid w:val="0340BDB4"/>
    <w:rsid w:val="03878269"/>
    <w:rsid w:val="038A9A2A"/>
    <w:rsid w:val="03BDDB68"/>
    <w:rsid w:val="03F1AED2"/>
    <w:rsid w:val="046A8AD9"/>
    <w:rsid w:val="04A3B61E"/>
    <w:rsid w:val="04B64AF6"/>
    <w:rsid w:val="04CBF1AD"/>
    <w:rsid w:val="05896724"/>
    <w:rsid w:val="05C8D597"/>
    <w:rsid w:val="06C0C9D9"/>
    <w:rsid w:val="06C3E563"/>
    <w:rsid w:val="073CB57D"/>
    <w:rsid w:val="0746FF54"/>
    <w:rsid w:val="074A8FDA"/>
    <w:rsid w:val="074B25D6"/>
    <w:rsid w:val="0750AE1F"/>
    <w:rsid w:val="07868EB2"/>
    <w:rsid w:val="07DD3D6E"/>
    <w:rsid w:val="0805E2AE"/>
    <w:rsid w:val="082D8318"/>
    <w:rsid w:val="084CFC4B"/>
    <w:rsid w:val="08B8EBE5"/>
    <w:rsid w:val="0910AAC8"/>
    <w:rsid w:val="0956DBFC"/>
    <w:rsid w:val="09D70532"/>
    <w:rsid w:val="09FD727F"/>
    <w:rsid w:val="0A15B835"/>
    <w:rsid w:val="0B21DDC4"/>
    <w:rsid w:val="0BA7B9CC"/>
    <w:rsid w:val="0C2E9FDD"/>
    <w:rsid w:val="0CFDDF2E"/>
    <w:rsid w:val="0D1C9B64"/>
    <w:rsid w:val="0D4E9B83"/>
    <w:rsid w:val="0DB1D725"/>
    <w:rsid w:val="0DC08FC3"/>
    <w:rsid w:val="0DDFBE6D"/>
    <w:rsid w:val="0DF3CB59"/>
    <w:rsid w:val="0E3043D2"/>
    <w:rsid w:val="0E84C646"/>
    <w:rsid w:val="0F12D205"/>
    <w:rsid w:val="0F578978"/>
    <w:rsid w:val="0FBBF012"/>
    <w:rsid w:val="0FD060D1"/>
    <w:rsid w:val="10AD4600"/>
    <w:rsid w:val="111E89EA"/>
    <w:rsid w:val="1284BC07"/>
    <w:rsid w:val="1284F351"/>
    <w:rsid w:val="12ECD21A"/>
    <w:rsid w:val="134522B9"/>
    <w:rsid w:val="13B24C80"/>
    <w:rsid w:val="13E56707"/>
    <w:rsid w:val="145E019F"/>
    <w:rsid w:val="148E67F2"/>
    <w:rsid w:val="14B5AE0F"/>
    <w:rsid w:val="14DBB421"/>
    <w:rsid w:val="1501D184"/>
    <w:rsid w:val="151DCB70"/>
    <w:rsid w:val="1535A29A"/>
    <w:rsid w:val="166DF605"/>
    <w:rsid w:val="1688E0A5"/>
    <w:rsid w:val="168EAE56"/>
    <w:rsid w:val="172E23AD"/>
    <w:rsid w:val="173B6127"/>
    <w:rsid w:val="1766B185"/>
    <w:rsid w:val="17A3C87A"/>
    <w:rsid w:val="18B2B0FF"/>
    <w:rsid w:val="190C7441"/>
    <w:rsid w:val="199B0FD5"/>
    <w:rsid w:val="19BDF51E"/>
    <w:rsid w:val="1A1F59FD"/>
    <w:rsid w:val="1A45286C"/>
    <w:rsid w:val="1A9EBEFF"/>
    <w:rsid w:val="1ADB1FC0"/>
    <w:rsid w:val="1B636B39"/>
    <w:rsid w:val="1C6960EC"/>
    <w:rsid w:val="1CA5438B"/>
    <w:rsid w:val="1D003262"/>
    <w:rsid w:val="1D352F9E"/>
    <w:rsid w:val="1D92F7AA"/>
    <w:rsid w:val="1DCA1F9C"/>
    <w:rsid w:val="1DECE9D0"/>
    <w:rsid w:val="1DF9CD70"/>
    <w:rsid w:val="1E1F07FD"/>
    <w:rsid w:val="1E2C5D16"/>
    <w:rsid w:val="1E44D7D8"/>
    <w:rsid w:val="1E7D97EB"/>
    <w:rsid w:val="1E8DC35F"/>
    <w:rsid w:val="1E9B7E7A"/>
    <w:rsid w:val="1E9BE9B5"/>
    <w:rsid w:val="1EF08DC0"/>
    <w:rsid w:val="1FA64524"/>
    <w:rsid w:val="1FAE268A"/>
    <w:rsid w:val="1FB239A0"/>
    <w:rsid w:val="1FC00C3D"/>
    <w:rsid w:val="1FC3C5F5"/>
    <w:rsid w:val="1FFD29A2"/>
    <w:rsid w:val="201E8E3D"/>
    <w:rsid w:val="20376C87"/>
    <w:rsid w:val="21BDDB69"/>
    <w:rsid w:val="21E1FC33"/>
    <w:rsid w:val="22334C97"/>
    <w:rsid w:val="22670EC1"/>
    <w:rsid w:val="22F9814E"/>
    <w:rsid w:val="23058F36"/>
    <w:rsid w:val="23089E17"/>
    <w:rsid w:val="23255475"/>
    <w:rsid w:val="2363B4C2"/>
    <w:rsid w:val="23A29921"/>
    <w:rsid w:val="24BE1F86"/>
    <w:rsid w:val="24D5252B"/>
    <w:rsid w:val="24E61625"/>
    <w:rsid w:val="25F913A4"/>
    <w:rsid w:val="273B43E6"/>
    <w:rsid w:val="2742A2E2"/>
    <w:rsid w:val="27500FBF"/>
    <w:rsid w:val="2792FD44"/>
    <w:rsid w:val="27D76D77"/>
    <w:rsid w:val="28061FC3"/>
    <w:rsid w:val="2864DD45"/>
    <w:rsid w:val="2879BAA0"/>
    <w:rsid w:val="2884B613"/>
    <w:rsid w:val="28DE0864"/>
    <w:rsid w:val="293F18A0"/>
    <w:rsid w:val="29E0B9D6"/>
    <w:rsid w:val="2A2831FF"/>
    <w:rsid w:val="2AE1F722"/>
    <w:rsid w:val="2B289E0B"/>
    <w:rsid w:val="2B5C24F4"/>
    <w:rsid w:val="2B8A9A28"/>
    <w:rsid w:val="2C1BCD06"/>
    <w:rsid w:val="2C1D305E"/>
    <w:rsid w:val="2C3CA0A6"/>
    <w:rsid w:val="2C4F6E0E"/>
    <w:rsid w:val="2C6A2B62"/>
    <w:rsid w:val="2CB8DA52"/>
    <w:rsid w:val="2CC42DC0"/>
    <w:rsid w:val="2CD80EF6"/>
    <w:rsid w:val="2DA234EC"/>
    <w:rsid w:val="2DDBF04D"/>
    <w:rsid w:val="2EB8A67D"/>
    <w:rsid w:val="2EFD91F2"/>
    <w:rsid w:val="2FB3A815"/>
    <w:rsid w:val="309CB865"/>
    <w:rsid w:val="30B5BA5B"/>
    <w:rsid w:val="30C2DF85"/>
    <w:rsid w:val="310D0245"/>
    <w:rsid w:val="31380C0E"/>
    <w:rsid w:val="31D0090D"/>
    <w:rsid w:val="32520C0F"/>
    <w:rsid w:val="3275EB6F"/>
    <w:rsid w:val="32B111C6"/>
    <w:rsid w:val="340D3C59"/>
    <w:rsid w:val="34F707E7"/>
    <w:rsid w:val="3517FC9A"/>
    <w:rsid w:val="35238B7D"/>
    <w:rsid w:val="3526E935"/>
    <w:rsid w:val="3551D2F2"/>
    <w:rsid w:val="35E00301"/>
    <w:rsid w:val="35EF8A8D"/>
    <w:rsid w:val="35FABF9A"/>
    <w:rsid w:val="36177EDF"/>
    <w:rsid w:val="3651381A"/>
    <w:rsid w:val="378AAFA9"/>
    <w:rsid w:val="37CA793B"/>
    <w:rsid w:val="37E2A0BD"/>
    <w:rsid w:val="385E6A8F"/>
    <w:rsid w:val="385F45E8"/>
    <w:rsid w:val="38E0CEF8"/>
    <w:rsid w:val="39636C1D"/>
    <w:rsid w:val="399188DC"/>
    <w:rsid w:val="39D45A44"/>
    <w:rsid w:val="39DB2CA7"/>
    <w:rsid w:val="3A68668F"/>
    <w:rsid w:val="3AF5962A"/>
    <w:rsid w:val="3B0AEB32"/>
    <w:rsid w:val="3B13B967"/>
    <w:rsid w:val="3B199611"/>
    <w:rsid w:val="3B23B58B"/>
    <w:rsid w:val="3BA71006"/>
    <w:rsid w:val="3C136C80"/>
    <w:rsid w:val="3C7D6B48"/>
    <w:rsid w:val="3CD5FD42"/>
    <w:rsid w:val="3CEC8E64"/>
    <w:rsid w:val="3D5266CD"/>
    <w:rsid w:val="3D7065F4"/>
    <w:rsid w:val="3E6CEC77"/>
    <w:rsid w:val="3F217ABF"/>
    <w:rsid w:val="3F2A2744"/>
    <w:rsid w:val="3F5FD0FC"/>
    <w:rsid w:val="3F606D0F"/>
    <w:rsid w:val="3F68E2CD"/>
    <w:rsid w:val="3F8C870F"/>
    <w:rsid w:val="407EDD3D"/>
    <w:rsid w:val="40F4EF48"/>
    <w:rsid w:val="4113CB5F"/>
    <w:rsid w:val="4150E0F5"/>
    <w:rsid w:val="417836AF"/>
    <w:rsid w:val="42494E2D"/>
    <w:rsid w:val="42C6A377"/>
    <w:rsid w:val="43CE76CC"/>
    <w:rsid w:val="43CF4847"/>
    <w:rsid w:val="44BA7023"/>
    <w:rsid w:val="44BE5D1E"/>
    <w:rsid w:val="44C096FD"/>
    <w:rsid w:val="44D55E38"/>
    <w:rsid w:val="45C63500"/>
    <w:rsid w:val="45DBF5C9"/>
    <w:rsid w:val="463E1D7B"/>
    <w:rsid w:val="46407B9E"/>
    <w:rsid w:val="47061ED2"/>
    <w:rsid w:val="474413E6"/>
    <w:rsid w:val="47549A03"/>
    <w:rsid w:val="47ED880F"/>
    <w:rsid w:val="488D728A"/>
    <w:rsid w:val="49D41A53"/>
    <w:rsid w:val="49D854E0"/>
    <w:rsid w:val="4B341006"/>
    <w:rsid w:val="4B8C2FE9"/>
    <w:rsid w:val="4B98AC1C"/>
    <w:rsid w:val="4BB5E998"/>
    <w:rsid w:val="4BF0CDE1"/>
    <w:rsid w:val="4BFDDD1D"/>
    <w:rsid w:val="4BFE7F60"/>
    <w:rsid w:val="4C26C212"/>
    <w:rsid w:val="4C8DB0BA"/>
    <w:rsid w:val="4CD36C58"/>
    <w:rsid w:val="4D5DEDC3"/>
    <w:rsid w:val="4EA61AD3"/>
    <w:rsid w:val="4EF8CAC0"/>
    <w:rsid w:val="4EFBF746"/>
    <w:rsid w:val="4F348F50"/>
    <w:rsid w:val="4F3AF3DF"/>
    <w:rsid w:val="4F8657B8"/>
    <w:rsid w:val="50618FCA"/>
    <w:rsid w:val="5082408D"/>
    <w:rsid w:val="50BB2458"/>
    <w:rsid w:val="5124EE82"/>
    <w:rsid w:val="51DBCCFC"/>
    <w:rsid w:val="51DDE79E"/>
    <w:rsid w:val="51E03077"/>
    <w:rsid w:val="521802C4"/>
    <w:rsid w:val="52201B5B"/>
    <w:rsid w:val="5231EF12"/>
    <w:rsid w:val="5239DFDB"/>
    <w:rsid w:val="5247A5DC"/>
    <w:rsid w:val="52FE9BFF"/>
    <w:rsid w:val="533DD2F3"/>
    <w:rsid w:val="535F6AE7"/>
    <w:rsid w:val="53D3CC6F"/>
    <w:rsid w:val="5439B6F4"/>
    <w:rsid w:val="543EB917"/>
    <w:rsid w:val="543F1772"/>
    <w:rsid w:val="54EA8DEA"/>
    <w:rsid w:val="5510A094"/>
    <w:rsid w:val="552104B2"/>
    <w:rsid w:val="554A68D5"/>
    <w:rsid w:val="554F22E7"/>
    <w:rsid w:val="555D35A7"/>
    <w:rsid w:val="55753A35"/>
    <w:rsid w:val="56470B99"/>
    <w:rsid w:val="565C4361"/>
    <w:rsid w:val="56BA49F5"/>
    <w:rsid w:val="5821632B"/>
    <w:rsid w:val="58793C55"/>
    <w:rsid w:val="5880D62E"/>
    <w:rsid w:val="588E752E"/>
    <w:rsid w:val="589DC18F"/>
    <w:rsid w:val="58FBF98B"/>
    <w:rsid w:val="59340D99"/>
    <w:rsid w:val="596B1CFB"/>
    <w:rsid w:val="599714FA"/>
    <w:rsid w:val="59DDD896"/>
    <w:rsid w:val="5A42B81E"/>
    <w:rsid w:val="5AE91F2A"/>
    <w:rsid w:val="5B13D017"/>
    <w:rsid w:val="5B3E13FC"/>
    <w:rsid w:val="5B4D6265"/>
    <w:rsid w:val="5BBE7AD2"/>
    <w:rsid w:val="5C09E574"/>
    <w:rsid w:val="5CB6FB70"/>
    <w:rsid w:val="5CCC4491"/>
    <w:rsid w:val="5D4E0C14"/>
    <w:rsid w:val="5D932C5A"/>
    <w:rsid w:val="5DADB689"/>
    <w:rsid w:val="5DC89A48"/>
    <w:rsid w:val="5E1170EC"/>
    <w:rsid w:val="5E461BAB"/>
    <w:rsid w:val="5E50E5B5"/>
    <w:rsid w:val="5EEF0DE0"/>
    <w:rsid w:val="5F5B02BE"/>
    <w:rsid w:val="5FC25845"/>
    <w:rsid w:val="5FCB950D"/>
    <w:rsid w:val="60183A38"/>
    <w:rsid w:val="603D67E3"/>
    <w:rsid w:val="6049E398"/>
    <w:rsid w:val="60851784"/>
    <w:rsid w:val="6136E585"/>
    <w:rsid w:val="6225D353"/>
    <w:rsid w:val="6242B18E"/>
    <w:rsid w:val="62CD8034"/>
    <w:rsid w:val="62FF6AB0"/>
    <w:rsid w:val="633349AE"/>
    <w:rsid w:val="63397CAB"/>
    <w:rsid w:val="63D71870"/>
    <w:rsid w:val="63FA1FE7"/>
    <w:rsid w:val="6423F4A0"/>
    <w:rsid w:val="6429D9EE"/>
    <w:rsid w:val="64964B34"/>
    <w:rsid w:val="6579AFA1"/>
    <w:rsid w:val="658FF13B"/>
    <w:rsid w:val="65B7E327"/>
    <w:rsid w:val="660EF601"/>
    <w:rsid w:val="6672870C"/>
    <w:rsid w:val="667B45ED"/>
    <w:rsid w:val="669C8F22"/>
    <w:rsid w:val="66A1A028"/>
    <w:rsid w:val="66CC61A9"/>
    <w:rsid w:val="66E54660"/>
    <w:rsid w:val="674DA7C4"/>
    <w:rsid w:val="6798F41A"/>
    <w:rsid w:val="67F428B5"/>
    <w:rsid w:val="67FED53A"/>
    <w:rsid w:val="684A152F"/>
    <w:rsid w:val="68FC116C"/>
    <w:rsid w:val="691393DF"/>
    <w:rsid w:val="6928A463"/>
    <w:rsid w:val="6A6E4695"/>
    <w:rsid w:val="6B0FEE9F"/>
    <w:rsid w:val="6B65DA01"/>
    <w:rsid w:val="6C9BFA4E"/>
    <w:rsid w:val="6CD8296A"/>
    <w:rsid w:val="6DC5F66B"/>
    <w:rsid w:val="6E4C4188"/>
    <w:rsid w:val="6E90E8A3"/>
    <w:rsid w:val="6F3FC83A"/>
    <w:rsid w:val="6F85478D"/>
    <w:rsid w:val="700EC293"/>
    <w:rsid w:val="702EB161"/>
    <w:rsid w:val="7081F82E"/>
    <w:rsid w:val="712BAAB9"/>
    <w:rsid w:val="71431F53"/>
    <w:rsid w:val="715E69FA"/>
    <w:rsid w:val="72260882"/>
    <w:rsid w:val="728B8BD9"/>
    <w:rsid w:val="73FCA343"/>
    <w:rsid w:val="74986ED4"/>
    <w:rsid w:val="74C1BF97"/>
    <w:rsid w:val="74EEB1E7"/>
    <w:rsid w:val="75033C13"/>
    <w:rsid w:val="7537D192"/>
    <w:rsid w:val="75B5B00B"/>
    <w:rsid w:val="75BA1016"/>
    <w:rsid w:val="76BB9F18"/>
    <w:rsid w:val="76BC5E04"/>
    <w:rsid w:val="776EF32A"/>
    <w:rsid w:val="782194BD"/>
    <w:rsid w:val="78AFE008"/>
    <w:rsid w:val="78C579CB"/>
    <w:rsid w:val="78E5C2D8"/>
    <w:rsid w:val="792B039C"/>
    <w:rsid w:val="79799F03"/>
    <w:rsid w:val="7A73ABAA"/>
    <w:rsid w:val="7B0A8E0D"/>
    <w:rsid w:val="7B265584"/>
    <w:rsid w:val="7B4D9DAE"/>
    <w:rsid w:val="7B8E222D"/>
    <w:rsid w:val="7B936293"/>
    <w:rsid w:val="7BAC7EF1"/>
    <w:rsid w:val="7BBABAE7"/>
    <w:rsid w:val="7BDAD709"/>
    <w:rsid w:val="7BE34FA3"/>
    <w:rsid w:val="7C35C970"/>
    <w:rsid w:val="7CBE7541"/>
    <w:rsid w:val="7D65ECC7"/>
    <w:rsid w:val="7DC8974C"/>
    <w:rsid w:val="7DCB4065"/>
    <w:rsid w:val="7E047879"/>
    <w:rsid w:val="7E9A5374"/>
    <w:rsid w:val="7EC0A210"/>
    <w:rsid w:val="7F203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8B9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semiHidden="1" w:uiPriority="9"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pPr>
      <w:spacing w:before="120" w:after="120"/>
    </w:pPr>
    <w:rPr>
      <w:sz w:val="24"/>
    </w:rPr>
  </w:style>
  <w:style w:type="paragraph" w:styleId="Heading1">
    <w:name w:val="heading 1"/>
    <w:next w:val="Normal"/>
    <w:qFormat/>
    <w:pPr>
      <w:keepNext/>
      <w:numPr>
        <w:numId w:val="20"/>
      </w:numPr>
      <w:spacing w:after="280"/>
      <w:outlineLvl w:val="0"/>
    </w:pPr>
    <w:rPr>
      <w:rFonts w:ascii="Arial Narrow" w:hAnsi="Arial Narrow"/>
      <w:b/>
      <w:kern w:val="28"/>
      <w:sz w:val="36"/>
    </w:rPr>
  </w:style>
  <w:style w:type="paragraph" w:styleId="Heading2">
    <w:name w:val="heading 2"/>
    <w:next w:val="Normal"/>
    <w:uiPriority w:val="9"/>
    <w:qFormat/>
    <w:rsid w:val="000940B2"/>
    <w:pPr>
      <w:keepNext/>
      <w:numPr>
        <w:ilvl w:val="1"/>
        <w:numId w:val="20"/>
      </w:numPr>
      <w:tabs>
        <w:tab w:val="left" w:pos="900"/>
      </w:tabs>
      <w:spacing w:before="300" w:after="100"/>
      <w:ind w:left="900" w:hanging="900"/>
      <w:outlineLvl w:val="1"/>
    </w:pPr>
    <w:rPr>
      <w:rFonts w:ascii="Arial Narrow" w:hAnsi="Arial Narrow"/>
      <w:b/>
      <w:sz w:val="32"/>
    </w:rPr>
  </w:style>
  <w:style w:type="paragraph" w:styleId="Heading3">
    <w:name w:val="heading 3"/>
    <w:next w:val="Normal"/>
    <w:link w:val="Heading3Char"/>
    <w:uiPriority w:val="9"/>
    <w:qFormat/>
    <w:pPr>
      <w:keepNext/>
      <w:numPr>
        <w:ilvl w:val="2"/>
        <w:numId w:val="20"/>
      </w:numPr>
      <w:tabs>
        <w:tab w:val="left" w:pos="900"/>
        <w:tab w:val="num" w:pos="1206"/>
      </w:tabs>
      <w:spacing w:before="240" w:after="120"/>
      <w:outlineLvl w:val="2"/>
    </w:pPr>
    <w:rPr>
      <w:rFonts w:ascii="Arial Narrow" w:hAnsi="Arial Narrow"/>
      <w:b/>
      <w:sz w:val="28"/>
    </w:rPr>
  </w:style>
  <w:style w:type="paragraph" w:styleId="Heading4">
    <w:name w:val="heading 4"/>
    <w:next w:val="Normal"/>
    <w:uiPriority w:val="9"/>
    <w:qFormat/>
    <w:rsid w:val="00CA7B56"/>
    <w:pPr>
      <w:keepNext/>
      <w:numPr>
        <w:ilvl w:val="3"/>
        <w:numId w:val="20"/>
      </w:numPr>
      <w:spacing w:before="240" w:after="120"/>
      <w:ind w:left="1008"/>
      <w:outlineLvl w:val="3"/>
    </w:pPr>
    <w:rPr>
      <w:rFonts w:ascii="Arial Narrow" w:hAnsi="Arial Narrow"/>
      <w:b/>
      <w:sz w:val="26"/>
    </w:rPr>
  </w:style>
  <w:style w:type="paragraph" w:styleId="Heading5">
    <w:name w:val="heading 5"/>
    <w:next w:val="Normal"/>
    <w:uiPriority w:val="9"/>
    <w:qFormat/>
    <w:pPr>
      <w:keepNext/>
      <w:numPr>
        <w:ilvl w:val="4"/>
        <w:numId w:val="20"/>
      </w:numPr>
      <w:spacing w:before="240" w:after="120"/>
      <w:outlineLvl w:val="4"/>
    </w:pPr>
    <w:rPr>
      <w:rFonts w:ascii="Arial Narrow" w:hAnsi="Arial Narrow"/>
      <w:i/>
      <w:sz w:val="26"/>
    </w:rPr>
  </w:style>
  <w:style w:type="paragraph" w:styleId="Heading6">
    <w:name w:val="heading 6"/>
    <w:next w:val="Normal"/>
    <w:uiPriority w:val="9"/>
    <w:pPr>
      <w:keepNext/>
      <w:numPr>
        <w:ilvl w:val="5"/>
        <w:numId w:val="20"/>
      </w:numPr>
      <w:spacing w:before="120" w:after="120"/>
      <w:outlineLvl w:val="5"/>
    </w:pPr>
    <w:rPr>
      <w:rFonts w:ascii="Arial Narrow" w:hAnsi="Arial Narrow"/>
      <w:i/>
      <w:sz w:val="26"/>
    </w:rPr>
  </w:style>
  <w:style w:type="paragraph" w:styleId="Heading7">
    <w:name w:val="heading 7"/>
    <w:basedOn w:val="Normal"/>
    <w:next w:val="Normal"/>
    <w:uiPriority w:val="9"/>
    <w:pPr>
      <w:numPr>
        <w:ilvl w:val="6"/>
        <w:numId w:val="20"/>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1"/>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1"/>
      </w:numPr>
      <w:spacing w:before="300" w:after="100"/>
    </w:pPr>
    <w:rPr>
      <w:rFonts w:ascii="Arial Narrow" w:hAnsi="Arial Narrow"/>
      <w:b/>
      <w:sz w:val="32"/>
    </w:rPr>
  </w:style>
  <w:style w:type="paragraph" w:customStyle="1" w:styleId="AppHeading3">
    <w:name w:val="AppHeading 3"/>
    <w:next w:val="Normal"/>
    <w:qFormat/>
    <w:pPr>
      <w:keepNext/>
      <w:numPr>
        <w:ilvl w:val="2"/>
        <w:numId w:val="1"/>
      </w:numPr>
      <w:tabs>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1"/>
      </w:numPr>
      <w:tabs>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2"/>
      </w:numPr>
      <w:spacing w:before="80" w:after="80"/>
    </w:pPr>
    <w:rPr>
      <w:sz w:val="24"/>
    </w:rPr>
  </w:style>
  <w:style w:type="paragraph" w:customStyle="1" w:styleId="BulletListMultipleLast">
    <w:name w:val="Bullet List Multiple Last"/>
    <w:next w:val="Normal"/>
    <w:qFormat/>
    <w:pPr>
      <w:numPr>
        <w:numId w:val="3"/>
      </w:numPr>
      <w:spacing w:before="80" w:after="280"/>
    </w:pPr>
    <w:rPr>
      <w:sz w:val="24"/>
    </w:rPr>
  </w:style>
  <w:style w:type="paragraph" w:customStyle="1" w:styleId="BulletListSingle">
    <w:name w:val="Bullet List Single"/>
    <w:qFormat/>
    <w:pPr>
      <w:numPr>
        <w:numId w:val="4"/>
      </w:numPr>
      <w:spacing w:before="60"/>
    </w:pPr>
    <w:rPr>
      <w:sz w:val="24"/>
    </w:rPr>
  </w:style>
  <w:style w:type="paragraph" w:customStyle="1" w:styleId="BulletListSingleLast">
    <w:name w:val="Bullet List Single Last"/>
    <w:next w:val="Normal"/>
    <w:qFormat/>
    <w:pPr>
      <w:numPr>
        <w:numId w:val="5"/>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1"/>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6"/>
      </w:numPr>
      <w:spacing w:after="280" w:line="400" w:lineRule="exact"/>
      <w:jc w:val="center"/>
      <w:outlineLvl w:val="0"/>
    </w:pPr>
    <w:rPr>
      <w:rFonts w:ascii="Arial Narrow" w:hAnsi="Arial Narrow"/>
      <w:b/>
      <w:color w:val="003893"/>
      <w:sz w:val="36"/>
    </w:rPr>
  </w:style>
  <w:style w:type="paragraph" w:customStyle="1" w:styleId="ESHeading2">
    <w:name w:val="ESHeading 2"/>
    <w:next w:val="Normal"/>
    <w:qFormat/>
    <w:pPr>
      <w:keepNext/>
      <w:numPr>
        <w:ilvl w:val="1"/>
        <w:numId w:val="6"/>
      </w:numPr>
      <w:spacing w:before="300" w:after="100"/>
      <w:outlineLvl w:val="1"/>
    </w:pPr>
    <w:rPr>
      <w:rFonts w:ascii="Arial Narrow" w:hAnsi="Arial Narrow"/>
      <w:b/>
      <w:color w:val="003893"/>
      <w:sz w:val="32"/>
    </w:rPr>
  </w:style>
  <w:style w:type="paragraph" w:customStyle="1" w:styleId="ESHeading3">
    <w:name w:val="ESHeading 3"/>
    <w:next w:val="Normal"/>
    <w:qFormat/>
    <w:pPr>
      <w:keepNext/>
      <w:numPr>
        <w:ilvl w:val="2"/>
        <w:numId w:val="6"/>
      </w:numPr>
      <w:spacing w:before="240" w:after="80"/>
      <w:outlineLvl w:val="2"/>
    </w:pPr>
    <w:rPr>
      <w:rFonts w:ascii="Arial Narrow" w:hAnsi="Arial Narrow"/>
      <w:b/>
      <w:color w:val="003893"/>
      <w:sz w:val="28"/>
      <w:szCs w:val="28"/>
    </w:rPr>
  </w:style>
  <w:style w:type="paragraph" w:customStyle="1" w:styleId="ESHeading4">
    <w:name w:val="ESHeading 4"/>
    <w:next w:val="Normal"/>
    <w:qFormat/>
    <w:pPr>
      <w:keepNext/>
      <w:numPr>
        <w:ilvl w:val="3"/>
        <w:numId w:val="6"/>
      </w:numPr>
      <w:spacing w:before="240" w:after="120"/>
      <w:outlineLvl w:val="3"/>
    </w:pPr>
    <w:rPr>
      <w:rFonts w:ascii="Arial Narrow" w:hAnsi="Arial Narrow"/>
      <w:b/>
      <w:color w:val="003893"/>
      <w:sz w:val="26"/>
      <w:szCs w:val="26"/>
    </w:rPr>
  </w:style>
  <w:style w:type="paragraph" w:customStyle="1" w:styleId="ESHeading5">
    <w:name w:val="ESHeading 5"/>
    <w:pPr>
      <w:numPr>
        <w:ilvl w:val="4"/>
        <w:numId w:val="6"/>
      </w:numPr>
      <w:tabs>
        <w:tab w:val="num" w:pos="360"/>
      </w:tabs>
      <w:spacing w:before="120"/>
    </w:pPr>
    <w:rPr>
      <w:rFonts w:ascii="Arial Narrow" w:hAnsi="Arial Narrow"/>
      <w:i/>
      <w:sz w:val="26"/>
    </w:rPr>
  </w:style>
  <w:style w:type="paragraph" w:customStyle="1" w:styleId="ESHeading6">
    <w:name w:val="ESHeading 6"/>
    <w:pPr>
      <w:keepNext/>
      <w:numPr>
        <w:ilvl w:val="5"/>
        <w:numId w:val="6"/>
      </w:numPr>
      <w:tabs>
        <w:tab w:val="num" w:pos="360"/>
      </w:tabs>
      <w:spacing w:before="120"/>
    </w:pPr>
    <w:rPr>
      <w:rFonts w:ascii="Arial Narrow" w:hAnsi="Arial Narrow"/>
      <w:sz w:val="24"/>
    </w:rPr>
  </w:style>
  <w:style w:type="paragraph" w:customStyle="1" w:styleId="ESHeading7">
    <w:name w:val="ESHeading 7"/>
    <w:pPr>
      <w:numPr>
        <w:ilvl w:val="6"/>
        <w:numId w:val="6"/>
      </w:numPr>
      <w:tabs>
        <w:tab w:val="num" w:pos="360"/>
      </w:tabs>
    </w:pPr>
    <w:rPr>
      <w:rFonts w:ascii="Arial Narrow" w:hAnsi="Arial Narrow"/>
      <w:sz w:val="24"/>
    </w:rPr>
  </w:style>
  <w:style w:type="paragraph" w:customStyle="1" w:styleId="Figure">
    <w:name w:val="Figure"/>
    <w:next w:val="FigureCaption"/>
    <w:qFormat/>
    <w:pPr>
      <w:keepNext/>
      <w:keepLines/>
      <w:spacing w:before="120"/>
      <w:jc w:val="center"/>
    </w:pPr>
    <w:rPr>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link w:val="FooterChar"/>
    <w:uiPriority w:val="99"/>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basedOn w:val="Normal"/>
    <w:link w:val="ProgramNameChar"/>
    <w:qFormat/>
    <w:pPr>
      <w:spacing w:before="400" w:after="240"/>
    </w:pPr>
    <w:rPr>
      <w:rFonts w:ascii="Arial Narrow" w:hAnsi="Arial Narrow"/>
      <w:b/>
      <w:color w:val="1F497D" w:themeColor="text2"/>
      <w:sz w:val="32"/>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9"/>
      </w:numPr>
      <w:spacing w:before="0" w:after="0"/>
    </w:pPr>
  </w:style>
  <w:style w:type="paragraph" w:customStyle="1" w:styleId="TableBullet">
    <w:name w:val="TableBullet"/>
    <w:qFormat/>
    <w:pPr>
      <w:numPr>
        <w:numId w:val="10"/>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pPr>
      <w:numPr>
        <w:numId w:val="8"/>
      </w:numPr>
    </w:pPr>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2"/>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color w:val="1F497D" w:themeColor="text2"/>
      <w:sz w:val="32"/>
    </w:rPr>
  </w:style>
  <w:style w:type="character" w:customStyle="1" w:styleId="CustomerProgramChar">
    <w:name w:val="CustomerProgram Char"/>
    <w:basedOn w:val="ProgramNameChar"/>
    <w:link w:val="CustomerProgram"/>
    <w:rPr>
      <w:rFonts w:ascii="Arial Narrow" w:hAnsi="Arial Narrow"/>
      <w:b/>
      <w:color w:val="1F497D" w:themeColor="text2"/>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uiPriority w:val="35"/>
    <w:qFormat/>
    <w:pPr>
      <w:jc w:val="center"/>
    </w:pPr>
    <w:rPr>
      <w:b/>
      <w:bCs/>
    </w:rPr>
  </w:style>
  <w:style w:type="character" w:styleId="CommentReference">
    <w:name w:val="annotation reference"/>
    <w:basedOn w:val="DefaultParagraphFont"/>
    <w:rPr>
      <w:sz w:val="16"/>
      <w:szCs w:val="16"/>
    </w:rPr>
  </w:style>
  <w:style w:type="paragraph" w:styleId="CommentText">
    <w:name w:val="annotation text"/>
    <w:basedOn w:val="Normal"/>
    <w:link w:val="CommentTextChar"/>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szCs w:val="24"/>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13"/>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14"/>
      </w:numPr>
      <w:spacing w:before="60" w:after="60"/>
    </w:pPr>
    <w:rPr>
      <w:rFonts w:eastAsiaTheme="majorEastAsia" w:cs="Arial"/>
      <w:bCs/>
      <w:kern w:val="32"/>
      <w:sz w:val="24"/>
      <w:szCs w:val="22"/>
    </w:rPr>
  </w:style>
  <w:style w:type="paragraph" w:customStyle="1" w:styleId="TableVerticalHeading1">
    <w:name w:val="TableVerticalHeading1"/>
    <w:aliases w:val="tvh1"/>
    <w:next w:val="TableVerticalHeading"/>
    <w:pPr>
      <w:widowControl w:val="0"/>
      <w:jc w:val="center"/>
    </w:pPr>
    <w:rPr>
      <w:rFonts w:ascii="Arial" w:hAnsi="Arial"/>
      <w:b/>
    </w:rPr>
  </w:style>
  <w:style w:type="paragraph" w:customStyle="1" w:styleId="CAMHFFRDCName">
    <w:name w:val="CAMH FFRDC Name"/>
    <w:basedOn w:val="CustomerProgram"/>
    <w:link w:val="CAMHFFRDCNameChar"/>
    <w:qFormat/>
    <w:pPr>
      <w:spacing w:after="600"/>
    </w:pPr>
    <w:rPr>
      <w:color w:val="000000" w:themeColor="text1"/>
      <w:sz w:val="36"/>
      <w:szCs w:val="36"/>
    </w:rPr>
  </w:style>
  <w:style w:type="character" w:customStyle="1" w:styleId="CAMHFFRDCNameChar">
    <w:name w:val="CAMH FFRDC Name Char"/>
    <w:basedOn w:val="CustomerProgramChar"/>
    <w:link w:val="CAMHFFRDCName"/>
    <w:rPr>
      <w:rFonts w:ascii="Arial Narrow" w:hAnsi="Arial Narrow"/>
      <w:b/>
      <w:color w:val="000000" w:themeColor="text1"/>
      <w:sz w:val="36"/>
      <w:szCs w:val="36"/>
      <w:lang w:val="en-US" w:eastAsia="en-US" w:bidi="ar-SA"/>
    </w:rPr>
  </w:style>
  <w:style w:type="paragraph" w:customStyle="1" w:styleId="CoverData">
    <w:name w:val="Cover Data"/>
    <w:basedOn w:val="CustomerProgram"/>
    <w:link w:val="CoverDataChar"/>
    <w:qFormat/>
    <w:rPr>
      <w:color w:val="000000" w:themeColor="text1"/>
    </w:rPr>
  </w:style>
  <w:style w:type="character" w:customStyle="1" w:styleId="CoverDataChar">
    <w:name w:val="Cover Data Char"/>
    <w:basedOn w:val="CustomerProgramChar"/>
    <w:link w:val="CoverData"/>
    <w:rPr>
      <w:rFonts w:ascii="Arial Narrow" w:hAnsi="Arial Narrow"/>
      <w:b/>
      <w:color w:val="000000" w:themeColor="text1"/>
      <w:sz w:val="32"/>
      <w:lang w:val="en-US" w:eastAsia="en-US" w:bidi="ar-SA"/>
    </w:rPr>
  </w:style>
  <w:style w:type="paragraph" w:styleId="ListParagraph">
    <w:name w:val="List Paragraph"/>
    <w:basedOn w:val="Normal"/>
    <w:uiPriority w:val="34"/>
    <w:qFormat/>
    <w:pPr>
      <w:ind w:left="720"/>
      <w:contextualSpacing/>
    </w:pPr>
  </w:style>
  <w:style w:type="paragraph" w:styleId="Revision">
    <w:name w:val="Revision"/>
    <w:hidden/>
    <w:uiPriority w:val="99"/>
    <w:semiHidden/>
    <w:rPr>
      <w:sz w:val="24"/>
    </w:rPr>
  </w:style>
  <w:style w:type="paragraph" w:customStyle="1" w:styleId="CoverFooter">
    <w:name w:val="Cover Footer"/>
    <w:basedOn w:val="Normal"/>
    <w:qFormat/>
  </w:style>
  <w:style w:type="paragraph" w:styleId="NormalWeb">
    <w:name w:val="Normal (Web)"/>
    <w:basedOn w:val="Normal"/>
    <w:uiPriority w:val="99"/>
    <w:unhideWhenUsed/>
    <w:pPr>
      <w:spacing w:before="100" w:beforeAutospacing="1" w:after="100" w:afterAutospacing="1"/>
    </w:pPr>
    <w:rPr>
      <w:szCs w:val="24"/>
    </w:rPr>
  </w:style>
  <w:style w:type="paragraph" w:styleId="TOCHeading">
    <w:name w:val="TOC Heading"/>
    <w:basedOn w:val="Heading1"/>
    <w:next w:val="Normal"/>
    <w:uiPriority w:val="39"/>
    <w:unhideWhenUsed/>
    <w:qFormat/>
    <w:pPr>
      <w:keepLines/>
      <w:numPr>
        <w:numId w:val="0"/>
      </w:numPr>
      <w:spacing w:before="240" w:after="0" w:line="259" w:lineRule="auto"/>
      <w:outlineLvl w:val="9"/>
    </w:pPr>
    <w:rPr>
      <w:rFonts w:asciiTheme="majorHAnsi" w:hAnsiTheme="majorHAnsi" w:cstheme="majorBidi"/>
      <w:b w:val="0"/>
      <w:color w:val="365F91" w:themeColor="accent1" w:themeShade="BF"/>
      <w:kern w:val="0"/>
      <w:sz w:val="32"/>
      <w:szCs w:val="32"/>
    </w:rPr>
  </w:style>
  <w:style w:type="character" w:customStyle="1" w:styleId="FooterChar">
    <w:name w:val="Footer Char"/>
    <w:basedOn w:val="DefaultParagraphFont"/>
    <w:link w:val="Footer"/>
    <w:uiPriority w:val="99"/>
    <w:rPr>
      <w:rFonts w:ascii="Arial Narrow" w:hAnsi="Arial Narrow"/>
      <w:sz w:val="18"/>
    </w:rPr>
  </w:style>
  <w:style w:type="character" w:customStyle="1" w:styleId="CommentTextChar">
    <w:name w:val="Comment Text Char"/>
    <w:basedOn w:val="DefaultParagraphFont"/>
    <w:link w:val="CommentText"/>
  </w:style>
  <w:style w:type="paragraph" w:styleId="PlainText">
    <w:name w:val="Plain Text"/>
    <w:basedOn w:val="Normal"/>
    <w:link w:val="PlainTextChar"/>
    <w:unhideWhenUsed/>
    <w:pPr>
      <w:spacing w:before="0" w:after="0"/>
    </w:pPr>
    <w:rPr>
      <w:rFonts w:ascii="Calibri" w:eastAsiaTheme="minorHAnsi" w:hAnsi="Calibri" w:cstheme="minorBidi"/>
      <w:sz w:val="22"/>
      <w:szCs w:val="21"/>
    </w:rPr>
  </w:style>
  <w:style w:type="character" w:customStyle="1" w:styleId="PlainTextChar">
    <w:name w:val="Plain Text Char"/>
    <w:basedOn w:val="DefaultParagraphFont"/>
    <w:link w:val="PlainText"/>
    <w:uiPriority w:val="99"/>
    <w:semiHidden/>
    <w:rPr>
      <w:rFonts w:ascii="Calibri" w:eastAsiaTheme="minorHAnsi" w:hAnsi="Calibri" w:cstheme="minorBidi"/>
      <w:sz w:val="22"/>
      <w:szCs w:val="21"/>
    </w:rPr>
  </w:style>
  <w:style w:type="character" w:styleId="FollowedHyperlink">
    <w:name w:val="FollowedHyperlink"/>
    <w:basedOn w:val="DefaultParagraphFont"/>
    <w:semiHidden/>
    <w:unhideWhenUsed/>
    <w:rPr>
      <w:color w:val="800080" w:themeColor="followedHyperlink"/>
      <w:u w:val="single"/>
    </w:rPr>
  </w:style>
  <w:style w:type="table" w:customStyle="1" w:styleId="ScrollTableNormal">
    <w:name w:val="Scroll Table Normal"/>
    <w:basedOn w:val="TableNormal"/>
    <w:uiPriority w:val="99"/>
    <w:qFormat/>
    <w:rPr>
      <w:sz w:val="24"/>
      <w:szCs w:val="24"/>
    </w:rPr>
    <w:tblPr>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Pr>
    <w:tblStylePr w:type="firstRow">
      <w:rPr>
        <w:b/>
        <w:color w:val="003366"/>
      </w:rPr>
      <w:tblPr/>
      <w:trPr>
        <w:tblHeader/>
      </w:tr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style>
  <w:style w:type="table" w:customStyle="1" w:styleId="ScrollCode">
    <w:name w:val="Scroll Code"/>
    <w:basedOn w:val="TableNormal"/>
    <w:uiPriority w:val="99"/>
    <w:qFormat/>
    <w:pPr>
      <w:ind w:left="288" w:right="288"/>
    </w:pPr>
    <w:rPr>
      <w:rFonts w:ascii="Courier New" w:eastAsiaTheme="minorHAnsi" w:hAnsi="Courier New" w:cstheme="minorBidi"/>
      <w:sz w:val="22"/>
      <w:szCs w:val="22"/>
    </w:rPr>
    <w:tblPr>
      <w:tblBorders>
        <w:top w:val="dashed" w:sz="18" w:space="0" w:color="D2E8EF"/>
        <w:left w:val="dashed" w:sz="18" w:space="0" w:color="D2E8EF"/>
        <w:bottom w:val="dashed" w:sz="18" w:space="0" w:color="D2E8EF"/>
        <w:right w:val="dashed" w:sz="18" w:space="0" w:color="D2E8EF"/>
      </w:tblBorders>
      <w:tblCellMar>
        <w:top w:w="115" w:type="dxa"/>
        <w:left w:w="0" w:type="dxa"/>
        <w:bottom w:w="115" w:type="dxa"/>
        <w:right w:w="0" w:type="dxa"/>
      </w:tblCellMar>
    </w:tblPr>
    <w:tblStylePr w:type="firstRow">
      <w:rPr>
        <w:rFonts w:ascii="Courier New" w:hAnsi="Courier New"/>
        <w:sz w:val="22"/>
      </w:rPr>
    </w:tblStylePr>
  </w:style>
  <w:style w:type="character" w:styleId="HTMLCode">
    <w:name w:val="HTML Code"/>
    <w:basedOn w:val="DefaultParagraphFont"/>
    <w:uiPriority w:val="99"/>
    <w:semiHidden/>
    <w:unhideWhenUsed/>
    <w:rPr>
      <w:rFonts w:ascii="Courier New" w:hAnsi="Courier New" w:cs="Courier New"/>
      <w:sz w:val="20"/>
      <w:szCs w:val="20"/>
    </w:rPr>
  </w:style>
  <w:style w:type="character" w:customStyle="1" w:styleId="Heading3Char">
    <w:name w:val="Heading 3 Char"/>
    <w:basedOn w:val="DefaultParagraphFont"/>
    <w:link w:val="Heading3"/>
    <w:uiPriority w:val="9"/>
    <w:locked/>
    <w:rPr>
      <w:rFonts w:ascii="Arial Narrow" w:hAnsi="Arial Narrow"/>
      <w:b/>
      <w:sz w:val="28"/>
    </w:rPr>
  </w:style>
  <w:style w:type="character" w:styleId="Emphasis">
    <w:name w:val="Emphasis"/>
    <w:basedOn w:val="DefaultParagraphFont"/>
    <w:uiPriority w:val="20"/>
    <w:qFormat/>
    <w:rPr>
      <w:i/>
      <w:iCs/>
    </w:rPr>
  </w:style>
  <w:style w:type="character" w:customStyle="1" w:styleId="apple-converted-space">
    <w:name w:val="apple-converted-space"/>
    <w:basedOn w:val="DefaultParagraphFont"/>
  </w:style>
  <w:style w:type="character" w:styleId="Mention">
    <w:name w:val="Mention"/>
    <w:basedOn w:val="DefaultParagraphFont"/>
    <w:uiPriority w:val="99"/>
    <w:semiHidden/>
    <w:unhideWhenUsed/>
    <w:rPr>
      <w:color w:val="2B579A"/>
      <w:shd w:val="clear" w:color="auto" w:fill="E6E6E6"/>
    </w:r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UnresolvedMention2">
    <w:name w:val="Unresolved Mention2"/>
    <w:basedOn w:val="DefaultParagraphFont"/>
    <w:rPr>
      <w:color w:val="808080"/>
      <w:shd w:val="clear" w:color="auto" w:fill="E6E6E6"/>
    </w:rPr>
  </w:style>
  <w:style w:type="character" w:styleId="UnresolvedMention">
    <w:name w:val="Unresolved Mention"/>
    <w:basedOn w:val="DefaultParagraphFont"/>
    <w:rsid w:val="00E206BE"/>
    <w:rPr>
      <w:color w:val="808080"/>
      <w:shd w:val="clear" w:color="auto" w:fill="E6E6E6"/>
    </w:rPr>
  </w:style>
  <w:style w:type="paragraph" w:customStyle="1" w:styleId="paragraph">
    <w:name w:val="paragraph"/>
    <w:basedOn w:val="Normal"/>
    <w:rsid w:val="00F7716A"/>
    <w:pPr>
      <w:spacing w:before="0" w:after="0"/>
    </w:pPr>
    <w:rPr>
      <w:szCs w:val="24"/>
    </w:rPr>
  </w:style>
  <w:style w:type="character" w:customStyle="1" w:styleId="spellingerror">
    <w:name w:val="spellingerror"/>
    <w:basedOn w:val="DefaultParagraphFont"/>
    <w:rsid w:val="00F7716A"/>
  </w:style>
  <w:style w:type="character" w:customStyle="1" w:styleId="eop">
    <w:name w:val="eop"/>
    <w:basedOn w:val="DefaultParagraphFont"/>
    <w:rsid w:val="00F7716A"/>
  </w:style>
  <w:style w:type="table" w:styleId="ListTable3-Accent1">
    <w:name w:val="List Table 3 Accent 1"/>
    <w:basedOn w:val="TableNormal"/>
    <w:uiPriority w:val="48"/>
    <w:rsid w:val="00607F0B"/>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text-danger1">
    <w:name w:val="text-danger1"/>
    <w:basedOn w:val="DefaultParagraphFont"/>
    <w:rsid w:val="007B2A12"/>
    <w:rPr>
      <w:color w:val="A9444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86824">
      <w:bodyDiv w:val="1"/>
      <w:marLeft w:val="0"/>
      <w:marRight w:val="0"/>
      <w:marTop w:val="0"/>
      <w:marBottom w:val="0"/>
      <w:divBdr>
        <w:top w:val="none" w:sz="0" w:space="0" w:color="auto"/>
        <w:left w:val="none" w:sz="0" w:space="0" w:color="auto"/>
        <w:bottom w:val="none" w:sz="0" w:space="0" w:color="auto"/>
        <w:right w:val="none" w:sz="0" w:space="0" w:color="auto"/>
      </w:divBdr>
    </w:div>
    <w:div w:id="15621252">
      <w:bodyDiv w:val="1"/>
      <w:marLeft w:val="0"/>
      <w:marRight w:val="0"/>
      <w:marTop w:val="0"/>
      <w:marBottom w:val="0"/>
      <w:divBdr>
        <w:top w:val="none" w:sz="0" w:space="0" w:color="auto"/>
        <w:left w:val="none" w:sz="0" w:space="0" w:color="auto"/>
        <w:bottom w:val="none" w:sz="0" w:space="0" w:color="auto"/>
        <w:right w:val="none" w:sz="0" w:space="0" w:color="auto"/>
      </w:divBdr>
    </w:div>
    <w:div w:id="33776751">
      <w:bodyDiv w:val="1"/>
      <w:marLeft w:val="0"/>
      <w:marRight w:val="0"/>
      <w:marTop w:val="0"/>
      <w:marBottom w:val="0"/>
      <w:divBdr>
        <w:top w:val="none" w:sz="0" w:space="0" w:color="auto"/>
        <w:left w:val="none" w:sz="0" w:space="0" w:color="auto"/>
        <w:bottom w:val="none" w:sz="0" w:space="0" w:color="auto"/>
        <w:right w:val="none" w:sz="0" w:space="0" w:color="auto"/>
      </w:divBdr>
    </w:div>
    <w:div w:id="93285572">
      <w:bodyDiv w:val="1"/>
      <w:marLeft w:val="0"/>
      <w:marRight w:val="0"/>
      <w:marTop w:val="0"/>
      <w:marBottom w:val="0"/>
      <w:divBdr>
        <w:top w:val="none" w:sz="0" w:space="0" w:color="auto"/>
        <w:left w:val="none" w:sz="0" w:space="0" w:color="auto"/>
        <w:bottom w:val="none" w:sz="0" w:space="0" w:color="auto"/>
        <w:right w:val="none" w:sz="0" w:space="0" w:color="auto"/>
      </w:divBdr>
      <w:divsChild>
        <w:div w:id="2066174999">
          <w:marLeft w:val="0"/>
          <w:marRight w:val="0"/>
          <w:marTop w:val="0"/>
          <w:marBottom w:val="0"/>
          <w:divBdr>
            <w:top w:val="none" w:sz="0" w:space="0" w:color="auto"/>
            <w:left w:val="none" w:sz="0" w:space="0" w:color="auto"/>
            <w:bottom w:val="none" w:sz="0" w:space="0" w:color="auto"/>
            <w:right w:val="none" w:sz="0" w:space="0" w:color="auto"/>
          </w:divBdr>
          <w:divsChild>
            <w:div w:id="1950622846">
              <w:marLeft w:val="0"/>
              <w:marRight w:val="0"/>
              <w:marTop w:val="0"/>
              <w:marBottom w:val="0"/>
              <w:divBdr>
                <w:top w:val="none" w:sz="0" w:space="0" w:color="auto"/>
                <w:left w:val="none" w:sz="0" w:space="0" w:color="auto"/>
                <w:bottom w:val="none" w:sz="0" w:space="0" w:color="auto"/>
                <w:right w:val="none" w:sz="0" w:space="0" w:color="auto"/>
              </w:divBdr>
              <w:divsChild>
                <w:div w:id="1599408598">
                  <w:marLeft w:val="0"/>
                  <w:marRight w:val="0"/>
                  <w:marTop w:val="0"/>
                  <w:marBottom w:val="0"/>
                  <w:divBdr>
                    <w:top w:val="none" w:sz="0" w:space="0" w:color="auto"/>
                    <w:left w:val="none" w:sz="0" w:space="0" w:color="auto"/>
                    <w:bottom w:val="none" w:sz="0" w:space="0" w:color="auto"/>
                    <w:right w:val="none" w:sz="0" w:space="0" w:color="auto"/>
                  </w:divBdr>
                  <w:divsChild>
                    <w:div w:id="295918811">
                      <w:marLeft w:val="3525"/>
                      <w:marRight w:val="0"/>
                      <w:marTop w:val="615"/>
                      <w:marBottom w:val="0"/>
                      <w:divBdr>
                        <w:top w:val="none" w:sz="0" w:space="0" w:color="auto"/>
                        <w:left w:val="none" w:sz="0" w:space="0" w:color="auto"/>
                        <w:bottom w:val="none" w:sz="0" w:space="0" w:color="auto"/>
                        <w:right w:val="none" w:sz="0" w:space="0" w:color="auto"/>
                      </w:divBdr>
                      <w:divsChild>
                        <w:div w:id="1211183812">
                          <w:marLeft w:val="0"/>
                          <w:marRight w:val="0"/>
                          <w:marTop w:val="0"/>
                          <w:marBottom w:val="0"/>
                          <w:divBdr>
                            <w:top w:val="none" w:sz="0" w:space="0" w:color="auto"/>
                            <w:left w:val="none" w:sz="0" w:space="0" w:color="auto"/>
                            <w:bottom w:val="none" w:sz="0" w:space="0" w:color="auto"/>
                            <w:right w:val="none" w:sz="0" w:space="0" w:color="auto"/>
                          </w:divBdr>
                          <w:divsChild>
                            <w:div w:id="178337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263105">
      <w:bodyDiv w:val="1"/>
      <w:marLeft w:val="0"/>
      <w:marRight w:val="0"/>
      <w:marTop w:val="0"/>
      <w:marBottom w:val="0"/>
      <w:divBdr>
        <w:top w:val="none" w:sz="0" w:space="0" w:color="auto"/>
        <w:left w:val="none" w:sz="0" w:space="0" w:color="auto"/>
        <w:bottom w:val="none" w:sz="0" w:space="0" w:color="auto"/>
        <w:right w:val="none" w:sz="0" w:space="0" w:color="auto"/>
      </w:divBdr>
      <w:divsChild>
        <w:div w:id="800149706">
          <w:marLeft w:val="806"/>
          <w:marRight w:val="0"/>
          <w:marTop w:val="0"/>
          <w:marBottom w:val="120"/>
          <w:divBdr>
            <w:top w:val="none" w:sz="0" w:space="0" w:color="auto"/>
            <w:left w:val="none" w:sz="0" w:space="0" w:color="auto"/>
            <w:bottom w:val="none" w:sz="0" w:space="0" w:color="auto"/>
            <w:right w:val="none" w:sz="0" w:space="0" w:color="auto"/>
          </w:divBdr>
        </w:div>
        <w:div w:id="1915168167">
          <w:marLeft w:val="806"/>
          <w:marRight w:val="0"/>
          <w:marTop w:val="0"/>
          <w:marBottom w:val="120"/>
          <w:divBdr>
            <w:top w:val="none" w:sz="0" w:space="0" w:color="auto"/>
            <w:left w:val="none" w:sz="0" w:space="0" w:color="auto"/>
            <w:bottom w:val="none" w:sz="0" w:space="0" w:color="auto"/>
            <w:right w:val="none" w:sz="0" w:space="0" w:color="auto"/>
          </w:divBdr>
        </w:div>
      </w:divsChild>
    </w:div>
    <w:div w:id="123277798">
      <w:bodyDiv w:val="1"/>
      <w:marLeft w:val="0"/>
      <w:marRight w:val="0"/>
      <w:marTop w:val="0"/>
      <w:marBottom w:val="0"/>
      <w:divBdr>
        <w:top w:val="none" w:sz="0" w:space="0" w:color="auto"/>
        <w:left w:val="none" w:sz="0" w:space="0" w:color="auto"/>
        <w:bottom w:val="none" w:sz="0" w:space="0" w:color="auto"/>
        <w:right w:val="none" w:sz="0" w:space="0" w:color="auto"/>
      </w:divBdr>
    </w:div>
    <w:div w:id="129370577">
      <w:bodyDiv w:val="1"/>
      <w:marLeft w:val="0"/>
      <w:marRight w:val="0"/>
      <w:marTop w:val="0"/>
      <w:marBottom w:val="0"/>
      <w:divBdr>
        <w:top w:val="none" w:sz="0" w:space="0" w:color="auto"/>
        <w:left w:val="none" w:sz="0" w:space="0" w:color="auto"/>
        <w:bottom w:val="none" w:sz="0" w:space="0" w:color="auto"/>
        <w:right w:val="none" w:sz="0" w:space="0" w:color="auto"/>
      </w:divBdr>
    </w:div>
    <w:div w:id="133569344">
      <w:bodyDiv w:val="1"/>
      <w:marLeft w:val="0"/>
      <w:marRight w:val="0"/>
      <w:marTop w:val="0"/>
      <w:marBottom w:val="0"/>
      <w:divBdr>
        <w:top w:val="none" w:sz="0" w:space="0" w:color="auto"/>
        <w:left w:val="none" w:sz="0" w:space="0" w:color="auto"/>
        <w:bottom w:val="none" w:sz="0" w:space="0" w:color="auto"/>
        <w:right w:val="none" w:sz="0" w:space="0" w:color="auto"/>
      </w:divBdr>
      <w:divsChild>
        <w:div w:id="1570650473">
          <w:marLeft w:val="0"/>
          <w:marRight w:val="0"/>
          <w:marTop w:val="0"/>
          <w:marBottom w:val="0"/>
          <w:divBdr>
            <w:top w:val="none" w:sz="0" w:space="0" w:color="auto"/>
            <w:left w:val="none" w:sz="0" w:space="0" w:color="auto"/>
            <w:bottom w:val="none" w:sz="0" w:space="0" w:color="auto"/>
            <w:right w:val="none" w:sz="0" w:space="0" w:color="auto"/>
          </w:divBdr>
          <w:divsChild>
            <w:div w:id="1055392864">
              <w:marLeft w:val="0"/>
              <w:marRight w:val="0"/>
              <w:marTop w:val="0"/>
              <w:marBottom w:val="0"/>
              <w:divBdr>
                <w:top w:val="none" w:sz="0" w:space="0" w:color="auto"/>
                <w:left w:val="none" w:sz="0" w:space="0" w:color="auto"/>
                <w:bottom w:val="none" w:sz="0" w:space="0" w:color="auto"/>
                <w:right w:val="none" w:sz="0" w:space="0" w:color="auto"/>
              </w:divBdr>
              <w:divsChild>
                <w:div w:id="26300200">
                  <w:marLeft w:val="0"/>
                  <w:marRight w:val="0"/>
                  <w:marTop w:val="0"/>
                  <w:marBottom w:val="0"/>
                  <w:divBdr>
                    <w:top w:val="none" w:sz="0" w:space="0" w:color="auto"/>
                    <w:left w:val="none" w:sz="0" w:space="0" w:color="auto"/>
                    <w:bottom w:val="none" w:sz="0" w:space="0" w:color="auto"/>
                    <w:right w:val="none" w:sz="0" w:space="0" w:color="auto"/>
                  </w:divBdr>
                  <w:divsChild>
                    <w:div w:id="631179935">
                      <w:marLeft w:val="3525"/>
                      <w:marRight w:val="0"/>
                      <w:marTop w:val="615"/>
                      <w:marBottom w:val="0"/>
                      <w:divBdr>
                        <w:top w:val="none" w:sz="0" w:space="0" w:color="auto"/>
                        <w:left w:val="none" w:sz="0" w:space="0" w:color="auto"/>
                        <w:bottom w:val="none" w:sz="0" w:space="0" w:color="auto"/>
                        <w:right w:val="none" w:sz="0" w:space="0" w:color="auto"/>
                      </w:divBdr>
                      <w:divsChild>
                        <w:div w:id="1814638286">
                          <w:marLeft w:val="0"/>
                          <w:marRight w:val="0"/>
                          <w:marTop w:val="0"/>
                          <w:marBottom w:val="0"/>
                          <w:divBdr>
                            <w:top w:val="none" w:sz="0" w:space="0" w:color="auto"/>
                            <w:left w:val="none" w:sz="0" w:space="0" w:color="auto"/>
                            <w:bottom w:val="none" w:sz="0" w:space="0" w:color="auto"/>
                            <w:right w:val="none" w:sz="0" w:space="0" w:color="auto"/>
                          </w:divBdr>
                          <w:divsChild>
                            <w:div w:id="9155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35195">
      <w:bodyDiv w:val="1"/>
      <w:marLeft w:val="0"/>
      <w:marRight w:val="0"/>
      <w:marTop w:val="0"/>
      <w:marBottom w:val="0"/>
      <w:divBdr>
        <w:top w:val="none" w:sz="0" w:space="0" w:color="auto"/>
        <w:left w:val="none" w:sz="0" w:space="0" w:color="auto"/>
        <w:bottom w:val="none" w:sz="0" w:space="0" w:color="auto"/>
        <w:right w:val="none" w:sz="0" w:space="0" w:color="auto"/>
      </w:divBdr>
    </w:div>
    <w:div w:id="195586000">
      <w:bodyDiv w:val="1"/>
      <w:marLeft w:val="0"/>
      <w:marRight w:val="0"/>
      <w:marTop w:val="0"/>
      <w:marBottom w:val="0"/>
      <w:divBdr>
        <w:top w:val="none" w:sz="0" w:space="0" w:color="auto"/>
        <w:left w:val="none" w:sz="0" w:space="0" w:color="auto"/>
        <w:bottom w:val="none" w:sz="0" w:space="0" w:color="auto"/>
        <w:right w:val="none" w:sz="0" w:space="0" w:color="auto"/>
      </w:divBdr>
    </w:div>
    <w:div w:id="195968033">
      <w:bodyDiv w:val="1"/>
      <w:marLeft w:val="0"/>
      <w:marRight w:val="0"/>
      <w:marTop w:val="0"/>
      <w:marBottom w:val="0"/>
      <w:divBdr>
        <w:top w:val="none" w:sz="0" w:space="0" w:color="auto"/>
        <w:left w:val="none" w:sz="0" w:space="0" w:color="auto"/>
        <w:bottom w:val="none" w:sz="0" w:space="0" w:color="auto"/>
        <w:right w:val="none" w:sz="0" w:space="0" w:color="auto"/>
      </w:divBdr>
    </w:div>
    <w:div w:id="202645460">
      <w:bodyDiv w:val="1"/>
      <w:marLeft w:val="0"/>
      <w:marRight w:val="0"/>
      <w:marTop w:val="0"/>
      <w:marBottom w:val="0"/>
      <w:divBdr>
        <w:top w:val="none" w:sz="0" w:space="0" w:color="auto"/>
        <w:left w:val="none" w:sz="0" w:space="0" w:color="auto"/>
        <w:bottom w:val="none" w:sz="0" w:space="0" w:color="auto"/>
        <w:right w:val="none" w:sz="0" w:space="0" w:color="auto"/>
      </w:divBdr>
    </w:div>
    <w:div w:id="237635016">
      <w:bodyDiv w:val="1"/>
      <w:marLeft w:val="0"/>
      <w:marRight w:val="0"/>
      <w:marTop w:val="0"/>
      <w:marBottom w:val="0"/>
      <w:divBdr>
        <w:top w:val="none" w:sz="0" w:space="0" w:color="auto"/>
        <w:left w:val="none" w:sz="0" w:space="0" w:color="auto"/>
        <w:bottom w:val="none" w:sz="0" w:space="0" w:color="auto"/>
        <w:right w:val="none" w:sz="0" w:space="0" w:color="auto"/>
      </w:divBdr>
      <w:divsChild>
        <w:div w:id="536356810">
          <w:marLeft w:val="0"/>
          <w:marRight w:val="0"/>
          <w:marTop w:val="0"/>
          <w:marBottom w:val="0"/>
          <w:divBdr>
            <w:top w:val="none" w:sz="0" w:space="0" w:color="auto"/>
            <w:left w:val="none" w:sz="0" w:space="0" w:color="auto"/>
            <w:bottom w:val="none" w:sz="0" w:space="0" w:color="auto"/>
            <w:right w:val="none" w:sz="0" w:space="0" w:color="auto"/>
          </w:divBdr>
          <w:divsChild>
            <w:div w:id="364446010">
              <w:marLeft w:val="0"/>
              <w:marRight w:val="0"/>
              <w:marTop w:val="0"/>
              <w:marBottom w:val="0"/>
              <w:divBdr>
                <w:top w:val="none" w:sz="0" w:space="0" w:color="auto"/>
                <w:left w:val="none" w:sz="0" w:space="0" w:color="auto"/>
                <w:bottom w:val="none" w:sz="0" w:space="0" w:color="auto"/>
                <w:right w:val="none" w:sz="0" w:space="0" w:color="auto"/>
              </w:divBdr>
              <w:divsChild>
                <w:div w:id="528686379">
                  <w:marLeft w:val="0"/>
                  <w:marRight w:val="0"/>
                  <w:marTop w:val="0"/>
                  <w:marBottom w:val="0"/>
                  <w:divBdr>
                    <w:top w:val="none" w:sz="0" w:space="0" w:color="auto"/>
                    <w:left w:val="none" w:sz="0" w:space="0" w:color="auto"/>
                    <w:bottom w:val="none" w:sz="0" w:space="0" w:color="auto"/>
                    <w:right w:val="none" w:sz="0" w:space="0" w:color="auto"/>
                  </w:divBdr>
                  <w:divsChild>
                    <w:div w:id="1269777503">
                      <w:marLeft w:val="3525"/>
                      <w:marRight w:val="0"/>
                      <w:marTop w:val="615"/>
                      <w:marBottom w:val="0"/>
                      <w:divBdr>
                        <w:top w:val="none" w:sz="0" w:space="0" w:color="auto"/>
                        <w:left w:val="none" w:sz="0" w:space="0" w:color="auto"/>
                        <w:bottom w:val="none" w:sz="0" w:space="0" w:color="auto"/>
                        <w:right w:val="none" w:sz="0" w:space="0" w:color="auto"/>
                      </w:divBdr>
                      <w:divsChild>
                        <w:div w:id="1107115891">
                          <w:marLeft w:val="0"/>
                          <w:marRight w:val="0"/>
                          <w:marTop w:val="0"/>
                          <w:marBottom w:val="0"/>
                          <w:divBdr>
                            <w:top w:val="none" w:sz="0" w:space="0" w:color="auto"/>
                            <w:left w:val="none" w:sz="0" w:space="0" w:color="auto"/>
                            <w:bottom w:val="none" w:sz="0" w:space="0" w:color="auto"/>
                            <w:right w:val="none" w:sz="0" w:space="0" w:color="auto"/>
                          </w:divBdr>
                          <w:divsChild>
                            <w:div w:id="83430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1540298">
      <w:bodyDiv w:val="1"/>
      <w:marLeft w:val="0"/>
      <w:marRight w:val="0"/>
      <w:marTop w:val="0"/>
      <w:marBottom w:val="0"/>
      <w:divBdr>
        <w:top w:val="none" w:sz="0" w:space="0" w:color="auto"/>
        <w:left w:val="none" w:sz="0" w:space="0" w:color="auto"/>
        <w:bottom w:val="none" w:sz="0" w:space="0" w:color="auto"/>
        <w:right w:val="none" w:sz="0" w:space="0" w:color="auto"/>
      </w:divBdr>
    </w:div>
    <w:div w:id="320546618">
      <w:bodyDiv w:val="1"/>
      <w:marLeft w:val="0"/>
      <w:marRight w:val="0"/>
      <w:marTop w:val="0"/>
      <w:marBottom w:val="0"/>
      <w:divBdr>
        <w:top w:val="none" w:sz="0" w:space="0" w:color="auto"/>
        <w:left w:val="none" w:sz="0" w:space="0" w:color="auto"/>
        <w:bottom w:val="none" w:sz="0" w:space="0" w:color="auto"/>
        <w:right w:val="none" w:sz="0" w:space="0" w:color="auto"/>
      </w:divBdr>
    </w:div>
    <w:div w:id="352145472">
      <w:bodyDiv w:val="1"/>
      <w:marLeft w:val="0"/>
      <w:marRight w:val="0"/>
      <w:marTop w:val="0"/>
      <w:marBottom w:val="0"/>
      <w:divBdr>
        <w:top w:val="none" w:sz="0" w:space="0" w:color="auto"/>
        <w:left w:val="none" w:sz="0" w:space="0" w:color="auto"/>
        <w:bottom w:val="none" w:sz="0" w:space="0" w:color="auto"/>
        <w:right w:val="none" w:sz="0" w:space="0" w:color="auto"/>
      </w:divBdr>
    </w:div>
    <w:div w:id="396517749">
      <w:bodyDiv w:val="1"/>
      <w:marLeft w:val="0"/>
      <w:marRight w:val="0"/>
      <w:marTop w:val="0"/>
      <w:marBottom w:val="0"/>
      <w:divBdr>
        <w:top w:val="none" w:sz="0" w:space="0" w:color="auto"/>
        <w:left w:val="none" w:sz="0" w:space="0" w:color="auto"/>
        <w:bottom w:val="none" w:sz="0" w:space="0" w:color="auto"/>
        <w:right w:val="none" w:sz="0" w:space="0" w:color="auto"/>
      </w:divBdr>
    </w:div>
    <w:div w:id="398207604">
      <w:bodyDiv w:val="1"/>
      <w:marLeft w:val="0"/>
      <w:marRight w:val="0"/>
      <w:marTop w:val="0"/>
      <w:marBottom w:val="0"/>
      <w:divBdr>
        <w:top w:val="none" w:sz="0" w:space="0" w:color="auto"/>
        <w:left w:val="none" w:sz="0" w:space="0" w:color="auto"/>
        <w:bottom w:val="none" w:sz="0" w:space="0" w:color="auto"/>
        <w:right w:val="none" w:sz="0" w:space="0" w:color="auto"/>
      </w:divBdr>
    </w:div>
    <w:div w:id="399864946">
      <w:bodyDiv w:val="1"/>
      <w:marLeft w:val="0"/>
      <w:marRight w:val="0"/>
      <w:marTop w:val="0"/>
      <w:marBottom w:val="0"/>
      <w:divBdr>
        <w:top w:val="none" w:sz="0" w:space="0" w:color="auto"/>
        <w:left w:val="none" w:sz="0" w:space="0" w:color="auto"/>
        <w:bottom w:val="none" w:sz="0" w:space="0" w:color="auto"/>
        <w:right w:val="none" w:sz="0" w:space="0" w:color="auto"/>
      </w:divBdr>
    </w:div>
    <w:div w:id="409160829">
      <w:bodyDiv w:val="1"/>
      <w:marLeft w:val="0"/>
      <w:marRight w:val="0"/>
      <w:marTop w:val="0"/>
      <w:marBottom w:val="0"/>
      <w:divBdr>
        <w:top w:val="none" w:sz="0" w:space="0" w:color="auto"/>
        <w:left w:val="none" w:sz="0" w:space="0" w:color="auto"/>
        <w:bottom w:val="none" w:sz="0" w:space="0" w:color="auto"/>
        <w:right w:val="none" w:sz="0" w:space="0" w:color="auto"/>
      </w:divBdr>
    </w:div>
    <w:div w:id="620262992">
      <w:bodyDiv w:val="1"/>
      <w:marLeft w:val="0"/>
      <w:marRight w:val="0"/>
      <w:marTop w:val="0"/>
      <w:marBottom w:val="0"/>
      <w:divBdr>
        <w:top w:val="none" w:sz="0" w:space="0" w:color="auto"/>
        <w:left w:val="none" w:sz="0" w:space="0" w:color="auto"/>
        <w:bottom w:val="none" w:sz="0" w:space="0" w:color="auto"/>
        <w:right w:val="none" w:sz="0" w:space="0" w:color="auto"/>
      </w:divBdr>
      <w:divsChild>
        <w:div w:id="400325214">
          <w:marLeft w:val="0"/>
          <w:marRight w:val="0"/>
          <w:marTop w:val="0"/>
          <w:marBottom w:val="0"/>
          <w:divBdr>
            <w:top w:val="none" w:sz="0" w:space="0" w:color="auto"/>
            <w:left w:val="none" w:sz="0" w:space="0" w:color="auto"/>
            <w:bottom w:val="none" w:sz="0" w:space="0" w:color="auto"/>
            <w:right w:val="none" w:sz="0" w:space="0" w:color="auto"/>
          </w:divBdr>
          <w:divsChild>
            <w:div w:id="706879164">
              <w:marLeft w:val="0"/>
              <w:marRight w:val="0"/>
              <w:marTop w:val="0"/>
              <w:marBottom w:val="0"/>
              <w:divBdr>
                <w:top w:val="none" w:sz="0" w:space="0" w:color="auto"/>
                <w:left w:val="none" w:sz="0" w:space="0" w:color="auto"/>
                <w:bottom w:val="none" w:sz="0" w:space="0" w:color="auto"/>
                <w:right w:val="none" w:sz="0" w:space="0" w:color="auto"/>
              </w:divBdr>
              <w:divsChild>
                <w:div w:id="1673289055">
                  <w:marLeft w:val="0"/>
                  <w:marRight w:val="0"/>
                  <w:marTop w:val="0"/>
                  <w:marBottom w:val="0"/>
                  <w:divBdr>
                    <w:top w:val="none" w:sz="0" w:space="0" w:color="auto"/>
                    <w:left w:val="none" w:sz="0" w:space="0" w:color="auto"/>
                    <w:bottom w:val="none" w:sz="0" w:space="0" w:color="auto"/>
                    <w:right w:val="none" w:sz="0" w:space="0" w:color="auto"/>
                  </w:divBdr>
                  <w:divsChild>
                    <w:div w:id="1551726119">
                      <w:marLeft w:val="4275"/>
                      <w:marRight w:val="0"/>
                      <w:marTop w:val="615"/>
                      <w:marBottom w:val="0"/>
                      <w:divBdr>
                        <w:top w:val="none" w:sz="0" w:space="0" w:color="auto"/>
                        <w:left w:val="none" w:sz="0" w:space="0" w:color="auto"/>
                        <w:bottom w:val="none" w:sz="0" w:space="0" w:color="auto"/>
                        <w:right w:val="none" w:sz="0" w:space="0" w:color="auto"/>
                      </w:divBdr>
                      <w:divsChild>
                        <w:div w:id="586692758">
                          <w:marLeft w:val="0"/>
                          <w:marRight w:val="0"/>
                          <w:marTop w:val="0"/>
                          <w:marBottom w:val="0"/>
                          <w:divBdr>
                            <w:top w:val="none" w:sz="0" w:space="0" w:color="auto"/>
                            <w:left w:val="none" w:sz="0" w:space="0" w:color="auto"/>
                            <w:bottom w:val="none" w:sz="0" w:space="0" w:color="auto"/>
                            <w:right w:val="none" w:sz="0" w:space="0" w:color="auto"/>
                          </w:divBdr>
                          <w:divsChild>
                            <w:div w:id="1927953093">
                              <w:marLeft w:val="0"/>
                              <w:marRight w:val="0"/>
                              <w:marTop w:val="0"/>
                              <w:marBottom w:val="0"/>
                              <w:divBdr>
                                <w:top w:val="none" w:sz="0" w:space="0" w:color="auto"/>
                                <w:left w:val="none" w:sz="0" w:space="0" w:color="auto"/>
                                <w:bottom w:val="none" w:sz="0" w:space="0" w:color="auto"/>
                                <w:right w:val="none" w:sz="0" w:space="0" w:color="auto"/>
                              </w:divBdr>
                              <w:divsChild>
                                <w:div w:id="561866529">
                                  <w:marLeft w:val="0"/>
                                  <w:marRight w:val="0"/>
                                  <w:marTop w:val="0"/>
                                  <w:marBottom w:val="0"/>
                                  <w:divBdr>
                                    <w:top w:val="single" w:sz="6" w:space="0" w:color="auto"/>
                                    <w:left w:val="single" w:sz="6" w:space="0" w:color="auto"/>
                                    <w:bottom w:val="single" w:sz="6" w:space="0" w:color="auto"/>
                                    <w:right w:val="single" w:sz="6" w:space="0" w:color="auto"/>
                                  </w:divBdr>
                                  <w:divsChild>
                                    <w:div w:id="883907791">
                                      <w:marLeft w:val="0"/>
                                      <w:marRight w:val="0"/>
                                      <w:marTop w:val="0"/>
                                      <w:marBottom w:val="0"/>
                                      <w:divBdr>
                                        <w:top w:val="none" w:sz="0" w:space="0" w:color="auto"/>
                                        <w:left w:val="none" w:sz="0" w:space="0" w:color="auto"/>
                                        <w:bottom w:val="none" w:sz="0" w:space="0" w:color="auto"/>
                                        <w:right w:val="none" w:sz="0" w:space="0" w:color="auto"/>
                                      </w:divBdr>
                                      <w:divsChild>
                                        <w:div w:id="4213269">
                                          <w:marLeft w:val="0"/>
                                          <w:marRight w:val="0"/>
                                          <w:marTop w:val="0"/>
                                          <w:marBottom w:val="0"/>
                                          <w:divBdr>
                                            <w:top w:val="none" w:sz="0" w:space="0" w:color="auto"/>
                                            <w:left w:val="none" w:sz="0" w:space="0" w:color="auto"/>
                                            <w:bottom w:val="none" w:sz="0" w:space="0" w:color="auto"/>
                                            <w:right w:val="none" w:sz="0" w:space="0" w:color="auto"/>
                                          </w:divBdr>
                                          <w:divsChild>
                                            <w:div w:id="2073456651">
                                              <w:marLeft w:val="0"/>
                                              <w:marRight w:val="0"/>
                                              <w:marTop w:val="0"/>
                                              <w:marBottom w:val="0"/>
                                              <w:divBdr>
                                                <w:top w:val="none" w:sz="0" w:space="0" w:color="auto"/>
                                                <w:left w:val="none" w:sz="0" w:space="0" w:color="auto"/>
                                                <w:bottom w:val="none" w:sz="0" w:space="0" w:color="auto"/>
                                                <w:right w:val="none" w:sz="0" w:space="0" w:color="auto"/>
                                              </w:divBdr>
                                              <w:divsChild>
                                                <w:div w:id="1554805099">
                                                  <w:marLeft w:val="0"/>
                                                  <w:marRight w:val="0"/>
                                                  <w:marTop w:val="0"/>
                                                  <w:marBottom w:val="0"/>
                                                  <w:divBdr>
                                                    <w:top w:val="none" w:sz="0" w:space="0" w:color="auto"/>
                                                    <w:left w:val="none" w:sz="0" w:space="0" w:color="auto"/>
                                                    <w:bottom w:val="none" w:sz="0" w:space="0" w:color="auto"/>
                                                    <w:right w:val="none" w:sz="0" w:space="0" w:color="auto"/>
                                                  </w:divBdr>
                                                  <w:divsChild>
                                                    <w:div w:id="409620657">
                                                      <w:marLeft w:val="0"/>
                                                      <w:marRight w:val="0"/>
                                                      <w:marTop w:val="0"/>
                                                      <w:marBottom w:val="0"/>
                                                      <w:divBdr>
                                                        <w:top w:val="none" w:sz="0" w:space="0" w:color="auto"/>
                                                        <w:left w:val="none" w:sz="0" w:space="0" w:color="auto"/>
                                                        <w:bottom w:val="none" w:sz="0" w:space="0" w:color="auto"/>
                                                        <w:right w:val="none" w:sz="0" w:space="0" w:color="auto"/>
                                                      </w:divBdr>
                                                    </w:div>
                                                    <w:div w:id="838347217">
                                                      <w:marLeft w:val="0"/>
                                                      <w:marRight w:val="0"/>
                                                      <w:marTop w:val="0"/>
                                                      <w:marBottom w:val="0"/>
                                                      <w:divBdr>
                                                        <w:top w:val="none" w:sz="0" w:space="0" w:color="auto"/>
                                                        <w:left w:val="none" w:sz="0" w:space="0" w:color="auto"/>
                                                        <w:bottom w:val="none" w:sz="0" w:space="0" w:color="auto"/>
                                                        <w:right w:val="none" w:sz="0" w:space="0" w:color="auto"/>
                                                      </w:divBdr>
                                                    </w:div>
                                                    <w:div w:id="999692354">
                                                      <w:marLeft w:val="0"/>
                                                      <w:marRight w:val="0"/>
                                                      <w:marTop w:val="0"/>
                                                      <w:marBottom w:val="0"/>
                                                      <w:divBdr>
                                                        <w:top w:val="none" w:sz="0" w:space="0" w:color="auto"/>
                                                        <w:left w:val="none" w:sz="0" w:space="0" w:color="auto"/>
                                                        <w:bottom w:val="none" w:sz="0" w:space="0" w:color="auto"/>
                                                        <w:right w:val="none" w:sz="0" w:space="0" w:color="auto"/>
                                                      </w:divBdr>
                                                    </w:div>
                                                    <w:div w:id="1189834392">
                                                      <w:marLeft w:val="0"/>
                                                      <w:marRight w:val="0"/>
                                                      <w:marTop w:val="0"/>
                                                      <w:marBottom w:val="0"/>
                                                      <w:divBdr>
                                                        <w:top w:val="none" w:sz="0" w:space="0" w:color="auto"/>
                                                        <w:left w:val="none" w:sz="0" w:space="0" w:color="auto"/>
                                                        <w:bottom w:val="none" w:sz="0" w:space="0" w:color="auto"/>
                                                        <w:right w:val="none" w:sz="0" w:space="0" w:color="auto"/>
                                                      </w:divBdr>
                                                    </w:div>
                                                    <w:div w:id="193207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23316093">
      <w:bodyDiv w:val="1"/>
      <w:marLeft w:val="0"/>
      <w:marRight w:val="0"/>
      <w:marTop w:val="0"/>
      <w:marBottom w:val="0"/>
      <w:divBdr>
        <w:top w:val="none" w:sz="0" w:space="0" w:color="auto"/>
        <w:left w:val="none" w:sz="0" w:space="0" w:color="auto"/>
        <w:bottom w:val="none" w:sz="0" w:space="0" w:color="auto"/>
        <w:right w:val="none" w:sz="0" w:space="0" w:color="auto"/>
      </w:divBdr>
    </w:div>
    <w:div w:id="623921322">
      <w:bodyDiv w:val="1"/>
      <w:marLeft w:val="0"/>
      <w:marRight w:val="0"/>
      <w:marTop w:val="0"/>
      <w:marBottom w:val="0"/>
      <w:divBdr>
        <w:top w:val="none" w:sz="0" w:space="0" w:color="auto"/>
        <w:left w:val="none" w:sz="0" w:space="0" w:color="auto"/>
        <w:bottom w:val="none" w:sz="0" w:space="0" w:color="auto"/>
        <w:right w:val="none" w:sz="0" w:space="0" w:color="auto"/>
      </w:divBdr>
      <w:divsChild>
        <w:div w:id="160581491">
          <w:marLeft w:val="0"/>
          <w:marRight w:val="0"/>
          <w:marTop w:val="0"/>
          <w:marBottom w:val="0"/>
          <w:divBdr>
            <w:top w:val="none" w:sz="0" w:space="0" w:color="auto"/>
            <w:left w:val="none" w:sz="0" w:space="0" w:color="auto"/>
            <w:bottom w:val="none" w:sz="0" w:space="0" w:color="auto"/>
            <w:right w:val="none" w:sz="0" w:space="0" w:color="auto"/>
          </w:divBdr>
          <w:divsChild>
            <w:div w:id="1774469532">
              <w:marLeft w:val="0"/>
              <w:marRight w:val="0"/>
              <w:marTop w:val="0"/>
              <w:marBottom w:val="0"/>
              <w:divBdr>
                <w:top w:val="none" w:sz="0" w:space="0" w:color="auto"/>
                <w:left w:val="none" w:sz="0" w:space="0" w:color="auto"/>
                <w:bottom w:val="none" w:sz="0" w:space="0" w:color="auto"/>
                <w:right w:val="none" w:sz="0" w:space="0" w:color="auto"/>
              </w:divBdr>
              <w:divsChild>
                <w:div w:id="2067099708">
                  <w:marLeft w:val="0"/>
                  <w:marRight w:val="0"/>
                  <w:marTop w:val="0"/>
                  <w:marBottom w:val="0"/>
                  <w:divBdr>
                    <w:top w:val="none" w:sz="0" w:space="0" w:color="auto"/>
                    <w:left w:val="none" w:sz="0" w:space="0" w:color="auto"/>
                    <w:bottom w:val="none" w:sz="0" w:space="0" w:color="auto"/>
                    <w:right w:val="none" w:sz="0" w:space="0" w:color="auto"/>
                  </w:divBdr>
                  <w:divsChild>
                    <w:div w:id="474836586">
                      <w:marLeft w:val="3525"/>
                      <w:marRight w:val="0"/>
                      <w:marTop w:val="615"/>
                      <w:marBottom w:val="0"/>
                      <w:divBdr>
                        <w:top w:val="none" w:sz="0" w:space="0" w:color="auto"/>
                        <w:left w:val="none" w:sz="0" w:space="0" w:color="auto"/>
                        <w:bottom w:val="none" w:sz="0" w:space="0" w:color="auto"/>
                        <w:right w:val="none" w:sz="0" w:space="0" w:color="auto"/>
                      </w:divBdr>
                      <w:divsChild>
                        <w:div w:id="538514264">
                          <w:marLeft w:val="0"/>
                          <w:marRight w:val="0"/>
                          <w:marTop w:val="0"/>
                          <w:marBottom w:val="0"/>
                          <w:divBdr>
                            <w:top w:val="none" w:sz="0" w:space="0" w:color="auto"/>
                            <w:left w:val="none" w:sz="0" w:space="0" w:color="auto"/>
                            <w:bottom w:val="none" w:sz="0" w:space="0" w:color="auto"/>
                            <w:right w:val="none" w:sz="0" w:space="0" w:color="auto"/>
                          </w:divBdr>
                          <w:divsChild>
                            <w:div w:id="119801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784761">
      <w:bodyDiv w:val="1"/>
      <w:marLeft w:val="0"/>
      <w:marRight w:val="0"/>
      <w:marTop w:val="0"/>
      <w:marBottom w:val="0"/>
      <w:divBdr>
        <w:top w:val="none" w:sz="0" w:space="0" w:color="auto"/>
        <w:left w:val="none" w:sz="0" w:space="0" w:color="auto"/>
        <w:bottom w:val="none" w:sz="0" w:space="0" w:color="auto"/>
        <w:right w:val="none" w:sz="0" w:space="0" w:color="auto"/>
      </w:divBdr>
    </w:div>
    <w:div w:id="737552591">
      <w:bodyDiv w:val="1"/>
      <w:marLeft w:val="0"/>
      <w:marRight w:val="0"/>
      <w:marTop w:val="0"/>
      <w:marBottom w:val="0"/>
      <w:divBdr>
        <w:top w:val="none" w:sz="0" w:space="0" w:color="auto"/>
        <w:left w:val="none" w:sz="0" w:space="0" w:color="auto"/>
        <w:bottom w:val="none" w:sz="0" w:space="0" w:color="auto"/>
        <w:right w:val="none" w:sz="0" w:space="0" w:color="auto"/>
      </w:divBdr>
    </w:div>
    <w:div w:id="743527089">
      <w:bodyDiv w:val="1"/>
      <w:marLeft w:val="0"/>
      <w:marRight w:val="0"/>
      <w:marTop w:val="0"/>
      <w:marBottom w:val="0"/>
      <w:divBdr>
        <w:top w:val="none" w:sz="0" w:space="0" w:color="auto"/>
        <w:left w:val="none" w:sz="0" w:space="0" w:color="auto"/>
        <w:bottom w:val="none" w:sz="0" w:space="0" w:color="auto"/>
        <w:right w:val="none" w:sz="0" w:space="0" w:color="auto"/>
      </w:divBdr>
    </w:div>
    <w:div w:id="799418232">
      <w:bodyDiv w:val="1"/>
      <w:marLeft w:val="0"/>
      <w:marRight w:val="0"/>
      <w:marTop w:val="0"/>
      <w:marBottom w:val="0"/>
      <w:divBdr>
        <w:top w:val="none" w:sz="0" w:space="0" w:color="auto"/>
        <w:left w:val="none" w:sz="0" w:space="0" w:color="auto"/>
        <w:bottom w:val="none" w:sz="0" w:space="0" w:color="auto"/>
        <w:right w:val="none" w:sz="0" w:space="0" w:color="auto"/>
      </w:divBdr>
    </w:div>
    <w:div w:id="811602343">
      <w:bodyDiv w:val="1"/>
      <w:marLeft w:val="0"/>
      <w:marRight w:val="0"/>
      <w:marTop w:val="0"/>
      <w:marBottom w:val="0"/>
      <w:divBdr>
        <w:top w:val="none" w:sz="0" w:space="0" w:color="auto"/>
        <w:left w:val="none" w:sz="0" w:space="0" w:color="auto"/>
        <w:bottom w:val="none" w:sz="0" w:space="0" w:color="auto"/>
        <w:right w:val="none" w:sz="0" w:space="0" w:color="auto"/>
      </w:divBdr>
    </w:div>
    <w:div w:id="816339696">
      <w:bodyDiv w:val="1"/>
      <w:marLeft w:val="0"/>
      <w:marRight w:val="0"/>
      <w:marTop w:val="0"/>
      <w:marBottom w:val="0"/>
      <w:divBdr>
        <w:top w:val="none" w:sz="0" w:space="0" w:color="auto"/>
        <w:left w:val="none" w:sz="0" w:space="0" w:color="auto"/>
        <w:bottom w:val="none" w:sz="0" w:space="0" w:color="auto"/>
        <w:right w:val="none" w:sz="0" w:space="0" w:color="auto"/>
      </w:divBdr>
    </w:div>
    <w:div w:id="835270467">
      <w:bodyDiv w:val="1"/>
      <w:marLeft w:val="0"/>
      <w:marRight w:val="0"/>
      <w:marTop w:val="0"/>
      <w:marBottom w:val="0"/>
      <w:divBdr>
        <w:top w:val="none" w:sz="0" w:space="0" w:color="auto"/>
        <w:left w:val="none" w:sz="0" w:space="0" w:color="auto"/>
        <w:bottom w:val="none" w:sz="0" w:space="0" w:color="auto"/>
        <w:right w:val="none" w:sz="0" w:space="0" w:color="auto"/>
      </w:divBdr>
    </w:div>
    <w:div w:id="860049954">
      <w:bodyDiv w:val="1"/>
      <w:marLeft w:val="0"/>
      <w:marRight w:val="0"/>
      <w:marTop w:val="0"/>
      <w:marBottom w:val="0"/>
      <w:divBdr>
        <w:top w:val="none" w:sz="0" w:space="0" w:color="auto"/>
        <w:left w:val="none" w:sz="0" w:space="0" w:color="auto"/>
        <w:bottom w:val="none" w:sz="0" w:space="0" w:color="auto"/>
        <w:right w:val="none" w:sz="0" w:space="0" w:color="auto"/>
      </w:divBdr>
    </w:div>
    <w:div w:id="862547688">
      <w:bodyDiv w:val="1"/>
      <w:marLeft w:val="0"/>
      <w:marRight w:val="0"/>
      <w:marTop w:val="0"/>
      <w:marBottom w:val="0"/>
      <w:divBdr>
        <w:top w:val="none" w:sz="0" w:space="0" w:color="auto"/>
        <w:left w:val="none" w:sz="0" w:space="0" w:color="auto"/>
        <w:bottom w:val="none" w:sz="0" w:space="0" w:color="auto"/>
        <w:right w:val="none" w:sz="0" w:space="0" w:color="auto"/>
      </w:divBdr>
    </w:div>
    <w:div w:id="878784965">
      <w:bodyDiv w:val="1"/>
      <w:marLeft w:val="0"/>
      <w:marRight w:val="0"/>
      <w:marTop w:val="0"/>
      <w:marBottom w:val="0"/>
      <w:divBdr>
        <w:top w:val="none" w:sz="0" w:space="0" w:color="auto"/>
        <w:left w:val="none" w:sz="0" w:space="0" w:color="auto"/>
        <w:bottom w:val="none" w:sz="0" w:space="0" w:color="auto"/>
        <w:right w:val="none" w:sz="0" w:space="0" w:color="auto"/>
      </w:divBdr>
    </w:div>
    <w:div w:id="924076329">
      <w:bodyDiv w:val="1"/>
      <w:marLeft w:val="0"/>
      <w:marRight w:val="0"/>
      <w:marTop w:val="0"/>
      <w:marBottom w:val="0"/>
      <w:divBdr>
        <w:top w:val="none" w:sz="0" w:space="0" w:color="auto"/>
        <w:left w:val="none" w:sz="0" w:space="0" w:color="auto"/>
        <w:bottom w:val="none" w:sz="0" w:space="0" w:color="auto"/>
        <w:right w:val="none" w:sz="0" w:space="0" w:color="auto"/>
      </w:divBdr>
    </w:div>
    <w:div w:id="933980291">
      <w:bodyDiv w:val="1"/>
      <w:marLeft w:val="0"/>
      <w:marRight w:val="0"/>
      <w:marTop w:val="0"/>
      <w:marBottom w:val="0"/>
      <w:divBdr>
        <w:top w:val="none" w:sz="0" w:space="0" w:color="auto"/>
        <w:left w:val="none" w:sz="0" w:space="0" w:color="auto"/>
        <w:bottom w:val="none" w:sz="0" w:space="0" w:color="auto"/>
        <w:right w:val="none" w:sz="0" w:space="0" w:color="auto"/>
      </w:divBdr>
    </w:div>
    <w:div w:id="952245119">
      <w:bodyDiv w:val="1"/>
      <w:marLeft w:val="0"/>
      <w:marRight w:val="0"/>
      <w:marTop w:val="0"/>
      <w:marBottom w:val="0"/>
      <w:divBdr>
        <w:top w:val="none" w:sz="0" w:space="0" w:color="auto"/>
        <w:left w:val="none" w:sz="0" w:space="0" w:color="auto"/>
        <w:bottom w:val="none" w:sz="0" w:space="0" w:color="auto"/>
        <w:right w:val="none" w:sz="0" w:space="0" w:color="auto"/>
      </w:divBdr>
    </w:div>
    <w:div w:id="969701837">
      <w:bodyDiv w:val="1"/>
      <w:marLeft w:val="0"/>
      <w:marRight w:val="0"/>
      <w:marTop w:val="0"/>
      <w:marBottom w:val="0"/>
      <w:divBdr>
        <w:top w:val="none" w:sz="0" w:space="0" w:color="auto"/>
        <w:left w:val="none" w:sz="0" w:space="0" w:color="auto"/>
        <w:bottom w:val="none" w:sz="0" w:space="0" w:color="auto"/>
        <w:right w:val="none" w:sz="0" w:space="0" w:color="auto"/>
      </w:divBdr>
    </w:div>
    <w:div w:id="969936554">
      <w:bodyDiv w:val="1"/>
      <w:marLeft w:val="0"/>
      <w:marRight w:val="0"/>
      <w:marTop w:val="0"/>
      <w:marBottom w:val="0"/>
      <w:divBdr>
        <w:top w:val="none" w:sz="0" w:space="0" w:color="auto"/>
        <w:left w:val="none" w:sz="0" w:space="0" w:color="auto"/>
        <w:bottom w:val="none" w:sz="0" w:space="0" w:color="auto"/>
        <w:right w:val="none" w:sz="0" w:space="0" w:color="auto"/>
      </w:divBdr>
      <w:divsChild>
        <w:div w:id="1780836678">
          <w:marLeft w:val="806"/>
          <w:marRight w:val="0"/>
          <w:marTop w:val="0"/>
          <w:marBottom w:val="120"/>
          <w:divBdr>
            <w:top w:val="none" w:sz="0" w:space="0" w:color="auto"/>
            <w:left w:val="none" w:sz="0" w:space="0" w:color="auto"/>
            <w:bottom w:val="none" w:sz="0" w:space="0" w:color="auto"/>
            <w:right w:val="none" w:sz="0" w:space="0" w:color="auto"/>
          </w:divBdr>
        </w:div>
      </w:divsChild>
    </w:div>
    <w:div w:id="981695777">
      <w:bodyDiv w:val="1"/>
      <w:marLeft w:val="0"/>
      <w:marRight w:val="0"/>
      <w:marTop w:val="0"/>
      <w:marBottom w:val="0"/>
      <w:divBdr>
        <w:top w:val="none" w:sz="0" w:space="0" w:color="auto"/>
        <w:left w:val="none" w:sz="0" w:space="0" w:color="auto"/>
        <w:bottom w:val="none" w:sz="0" w:space="0" w:color="auto"/>
        <w:right w:val="none" w:sz="0" w:space="0" w:color="auto"/>
      </w:divBdr>
    </w:div>
    <w:div w:id="987123822">
      <w:bodyDiv w:val="1"/>
      <w:marLeft w:val="0"/>
      <w:marRight w:val="0"/>
      <w:marTop w:val="0"/>
      <w:marBottom w:val="0"/>
      <w:divBdr>
        <w:top w:val="none" w:sz="0" w:space="0" w:color="auto"/>
        <w:left w:val="none" w:sz="0" w:space="0" w:color="auto"/>
        <w:bottom w:val="none" w:sz="0" w:space="0" w:color="auto"/>
        <w:right w:val="none" w:sz="0" w:space="0" w:color="auto"/>
      </w:divBdr>
    </w:div>
    <w:div w:id="993291181">
      <w:bodyDiv w:val="1"/>
      <w:marLeft w:val="0"/>
      <w:marRight w:val="0"/>
      <w:marTop w:val="0"/>
      <w:marBottom w:val="0"/>
      <w:divBdr>
        <w:top w:val="none" w:sz="0" w:space="0" w:color="auto"/>
        <w:left w:val="none" w:sz="0" w:space="0" w:color="auto"/>
        <w:bottom w:val="none" w:sz="0" w:space="0" w:color="auto"/>
        <w:right w:val="none" w:sz="0" w:space="0" w:color="auto"/>
      </w:divBdr>
    </w:div>
    <w:div w:id="1003969347">
      <w:bodyDiv w:val="1"/>
      <w:marLeft w:val="0"/>
      <w:marRight w:val="0"/>
      <w:marTop w:val="0"/>
      <w:marBottom w:val="0"/>
      <w:divBdr>
        <w:top w:val="none" w:sz="0" w:space="0" w:color="auto"/>
        <w:left w:val="none" w:sz="0" w:space="0" w:color="auto"/>
        <w:bottom w:val="none" w:sz="0" w:space="0" w:color="auto"/>
        <w:right w:val="none" w:sz="0" w:space="0" w:color="auto"/>
      </w:divBdr>
      <w:divsChild>
        <w:div w:id="973293748">
          <w:marLeft w:val="0"/>
          <w:marRight w:val="0"/>
          <w:marTop w:val="0"/>
          <w:marBottom w:val="0"/>
          <w:divBdr>
            <w:top w:val="none" w:sz="0" w:space="0" w:color="auto"/>
            <w:left w:val="none" w:sz="0" w:space="0" w:color="auto"/>
            <w:bottom w:val="none" w:sz="0" w:space="0" w:color="auto"/>
            <w:right w:val="none" w:sz="0" w:space="0" w:color="auto"/>
          </w:divBdr>
          <w:divsChild>
            <w:div w:id="1187135647">
              <w:marLeft w:val="0"/>
              <w:marRight w:val="0"/>
              <w:marTop w:val="0"/>
              <w:marBottom w:val="0"/>
              <w:divBdr>
                <w:top w:val="none" w:sz="0" w:space="0" w:color="auto"/>
                <w:left w:val="none" w:sz="0" w:space="0" w:color="auto"/>
                <w:bottom w:val="none" w:sz="0" w:space="0" w:color="auto"/>
                <w:right w:val="none" w:sz="0" w:space="0" w:color="auto"/>
              </w:divBdr>
              <w:divsChild>
                <w:div w:id="1392538150">
                  <w:marLeft w:val="0"/>
                  <w:marRight w:val="0"/>
                  <w:marTop w:val="0"/>
                  <w:marBottom w:val="0"/>
                  <w:divBdr>
                    <w:top w:val="none" w:sz="0" w:space="0" w:color="auto"/>
                    <w:left w:val="none" w:sz="0" w:space="0" w:color="auto"/>
                    <w:bottom w:val="none" w:sz="0" w:space="0" w:color="auto"/>
                    <w:right w:val="none" w:sz="0" w:space="0" w:color="auto"/>
                  </w:divBdr>
                  <w:divsChild>
                    <w:div w:id="758212440">
                      <w:marLeft w:val="3525"/>
                      <w:marRight w:val="0"/>
                      <w:marTop w:val="615"/>
                      <w:marBottom w:val="0"/>
                      <w:divBdr>
                        <w:top w:val="none" w:sz="0" w:space="0" w:color="auto"/>
                        <w:left w:val="none" w:sz="0" w:space="0" w:color="auto"/>
                        <w:bottom w:val="none" w:sz="0" w:space="0" w:color="auto"/>
                        <w:right w:val="none" w:sz="0" w:space="0" w:color="auto"/>
                      </w:divBdr>
                      <w:divsChild>
                        <w:div w:id="410077704">
                          <w:marLeft w:val="0"/>
                          <w:marRight w:val="0"/>
                          <w:marTop w:val="0"/>
                          <w:marBottom w:val="0"/>
                          <w:divBdr>
                            <w:top w:val="none" w:sz="0" w:space="0" w:color="auto"/>
                            <w:left w:val="none" w:sz="0" w:space="0" w:color="auto"/>
                            <w:bottom w:val="none" w:sz="0" w:space="0" w:color="auto"/>
                            <w:right w:val="none" w:sz="0" w:space="0" w:color="auto"/>
                          </w:divBdr>
                          <w:divsChild>
                            <w:div w:id="2966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081317">
      <w:bodyDiv w:val="1"/>
      <w:marLeft w:val="0"/>
      <w:marRight w:val="0"/>
      <w:marTop w:val="0"/>
      <w:marBottom w:val="0"/>
      <w:divBdr>
        <w:top w:val="none" w:sz="0" w:space="0" w:color="auto"/>
        <w:left w:val="none" w:sz="0" w:space="0" w:color="auto"/>
        <w:bottom w:val="none" w:sz="0" w:space="0" w:color="auto"/>
        <w:right w:val="none" w:sz="0" w:space="0" w:color="auto"/>
      </w:divBdr>
    </w:div>
    <w:div w:id="1017930434">
      <w:bodyDiv w:val="1"/>
      <w:marLeft w:val="0"/>
      <w:marRight w:val="0"/>
      <w:marTop w:val="0"/>
      <w:marBottom w:val="0"/>
      <w:divBdr>
        <w:top w:val="none" w:sz="0" w:space="0" w:color="auto"/>
        <w:left w:val="none" w:sz="0" w:space="0" w:color="auto"/>
        <w:bottom w:val="none" w:sz="0" w:space="0" w:color="auto"/>
        <w:right w:val="none" w:sz="0" w:space="0" w:color="auto"/>
      </w:divBdr>
      <w:divsChild>
        <w:div w:id="1293252187">
          <w:marLeft w:val="0"/>
          <w:marRight w:val="0"/>
          <w:marTop w:val="0"/>
          <w:marBottom w:val="0"/>
          <w:divBdr>
            <w:top w:val="none" w:sz="0" w:space="0" w:color="auto"/>
            <w:left w:val="none" w:sz="0" w:space="0" w:color="auto"/>
            <w:bottom w:val="none" w:sz="0" w:space="0" w:color="auto"/>
            <w:right w:val="none" w:sz="0" w:space="0" w:color="auto"/>
          </w:divBdr>
          <w:divsChild>
            <w:div w:id="2050832707">
              <w:marLeft w:val="0"/>
              <w:marRight w:val="0"/>
              <w:marTop w:val="0"/>
              <w:marBottom w:val="0"/>
              <w:divBdr>
                <w:top w:val="none" w:sz="0" w:space="0" w:color="auto"/>
                <w:left w:val="none" w:sz="0" w:space="0" w:color="auto"/>
                <w:bottom w:val="none" w:sz="0" w:space="0" w:color="auto"/>
                <w:right w:val="none" w:sz="0" w:space="0" w:color="auto"/>
              </w:divBdr>
              <w:divsChild>
                <w:div w:id="909539403">
                  <w:marLeft w:val="0"/>
                  <w:marRight w:val="0"/>
                  <w:marTop w:val="0"/>
                  <w:marBottom w:val="0"/>
                  <w:divBdr>
                    <w:top w:val="none" w:sz="0" w:space="0" w:color="auto"/>
                    <w:left w:val="none" w:sz="0" w:space="0" w:color="auto"/>
                    <w:bottom w:val="none" w:sz="0" w:space="0" w:color="auto"/>
                    <w:right w:val="none" w:sz="0" w:space="0" w:color="auto"/>
                  </w:divBdr>
                  <w:divsChild>
                    <w:div w:id="1524443944">
                      <w:marLeft w:val="3525"/>
                      <w:marRight w:val="0"/>
                      <w:marTop w:val="0"/>
                      <w:marBottom w:val="0"/>
                      <w:divBdr>
                        <w:top w:val="none" w:sz="0" w:space="0" w:color="auto"/>
                        <w:left w:val="none" w:sz="0" w:space="0" w:color="auto"/>
                        <w:bottom w:val="none" w:sz="0" w:space="0" w:color="auto"/>
                        <w:right w:val="none" w:sz="0" w:space="0" w:color="auto"/>
                      </w:divBdr>
                      <w:divsChild>
                        <w:div w:id="416749342">
                          <w:marLeft w:val="0"/>
                          <w:marRight w:val="0"/>
                          <w:marTop w:val="0"/>
                          <w:marBottom w:val="0"/>
                          <w:divBdr>
                            <w:top w:val="none" w:sz="0" w:space="0" w:color="auto"/>
                            <w:left w:val="none" w:sz="0" w:space="0" w:color="auto"/>
                            <w:bottom w:val="none" w:sz="0" w:space="0" w:color="auto"/>
                            <w:right w:val="none" w:sz="0" w:space="0" w:color="auto"/>
                          </w:divBdr>
                          <w:divsChild>
                            <w:div w:id="20451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4057005">
      <w:bodyDiv w:val="1"/>
      <w:marLeft w:val="0"/>
      <w:marRight w:val="0"/>
      <w:marTop w:val="0"/>
      <w:marBottom w:val="0"/>
      <w:divBdr>
        <w:top w:val="none" w:sz="0" w:space="0" w:color="auto"/>
        <w:left w:val="none" w:sz="0" w:space="0" w:color="auto"/>
        <w:bottom w:val="none" w:sz="0" w:space="0" w:color="auto"/>
        <w:right w:val="none" w:sz="0" w:space="0" w:color="auto"/>
      </w:divBdr>
      <w:divsChild>
        <w:div w:id="1146702508">
          <w:marLeft w:val="0"/>
          <w:marRight w:val="0"/>
          <w:marTop w:val="0"/>
          <w:marBottom w:val="0"/>
          <w:divBdr>
            <w:top w:val="none" w:sz="0" w:space="0" w:color="auto"/>
            <w:left w:val="none" w:sz="0" w:space="0" w:color="auto"/>
            <w:bottom w:val="none" w:sz="0" w:space="0" w:color="auto"/>
            <w:right w:val="none" w:sz="0" w:space="0" w:color="auto"/>
          </w:divBdr>
          <w:divsChild>
            <w:div w:id="664867162">
              <w:marLeft w:val="0"/>
              <w:marRight w:val="0"/>
              <w:marTop w:val="0"/>
              <w:marBottom w:val="0"/>
              <w:divBdr>
                <w:top w:val="none" w:sz="0" w:space="0" w:color="auto"/>
                <w:left w:val="none" w:sz="0" w:space="0" w:color="auto"/>
                <w:bottom w:val="none" w:sz="0" w:space="0" w:color="auto"/>
                <w:right w:val="none" w:sz="0" w:space="0" w:color="auto"/>
              </w:divBdr>
              <w:divsChild>
                <w:div w:id="1428768287">
                  <w:marLeft w:val="0"/>
                  <w:marRight w:val="0"/>
                  <w:marTop w:val="0"/>
                  <w:marBottom w:val="0"/>
                  <w:divBdr>
                    <w:top w:val="none" w:sz="0" w:space="0" w:color="auto"/>
                    <w:left w:val="none" w:sz="0" w:space="0" w:color="auto"/>
                    <w:bottom w:val="none" w:sz="0" w:space="0" w:color="auto"/>
                    <w:right w:val="none" w:sz="0" w:space="0" w:color="auto"/>
                  </w:divBdr>
                  <w:divsChild>
                    <w:div w:id="1203908497">
                      <w:marLeft w:val="3525"/>
                      <w:marRight w:val="0"/>
                      <w:marTop w:val="615"/>
                      <w:marBottom w:val="0"/>
                      <w:divBdr>
                        <w:top w:val="none" w:sz="0" w:space="0" w:color="auto"/>
                        <w:left w:val="none" w:sz="0" w:space="0" w:color="auto"/>
                        <w:bottom w:val="none" w:sz="0" w:space="0" w:color="auto"/>
                        <w:right w:val="none" w:sz="0" w:space="0" w:color="auto"/>
                      </w:divBdr>
                      <w:divsChild>
                        <w:div w:id="240217861">
                          <w:marLeft w:val="0"/>
                          <w:marRight w:val="0"/>
                          <w:marTop w:val="0"/>
                          <w:marBottom w:val="0"/>
                          <w:divBdr>
                            <w:top w:val="none" w:sz="0" w:space="0" w:color="auto"/>
                            <w:left w:val="none" w:sz="0" w:space="0" w:color="auto"/>
                            <w:bottom w:val="none" w:sz="0" w:space="0" w:color="auto"/>
                            <w:right w:val="none" w:sz="0" w:space="0" w:color="auto"/>
                          </w:divBdr>
                          <w:divsChild>
                            <w:div w:id="18144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655880">
      <w:bodyDiv w:val="1"/>
      <w:marLeft w:val="0"/>
      <w:marRight w:val="0"/>
      <w:marTop w:val="0"/>
      <w:marBottom w:val="0"/>
      <w:divBdr>
        <w:top w:val="none" w:sz="0" w:space="0" w:color="auto"/>
        <w:left w:val="none" w:sz="0" w:space="0" w:color="auto"/>
        <w:bottom w:val="none" w:sz="0" w:space="0" w:color="auto"/>
        <w:right w:val="none" w:sz="0" w:space="0" w:color="auto"/>
      </w:divBdr>
    </w:div>
    <w:div w:id="1176074974">
      <w:bodyDiv w:val="1"/>
      <w:marLeft w:val="0"/>
      <w:marRight w:val="0"/>
      <w:marTop w:val="0"/>
      <w:marBottom w:val="0"/>
      <w:divBdr>
        <w:top w:val="none" w:sz="0" w:space="0" w:color="auto"/>
        <w:left w:val="none" w:sz="0" w:space="0" w:color="auto"/>
        <w:bottom w:val="none" w:sz="0" w:space="0" w:color="auto"/>
        <w:right w:val="none" w:sz="0" w:space="0" w:color="auto"/>
      </w:divBdr>
    </w:div>
    <w:div w:id="1198540732">
      <w:bodyDiv w:val="1"/>
      <w:marLeft w:val="0"/>
      <w:marRight w:val="0"/>
      <w:marTop w:val="0"/>
      <w:marBottom w:val="0"/>
      <w:divBdr>
        <w:top w:val="none" w:sz="0" w:space="0" w:color="auto"/>
        <w:left w:val="none" w:sz="0" w:space="0" w:color="auto"/>
        <w:bottom w:val="none" w:sz="0" w:space="0" w:color="auto"/>
        <w:right w:val="none" w:sz="0" w:space="0" w:color="auto"/>
      </w:divBdr>
      <w:divsChild>
        <w:div w:id="690032613">
          <w:marLeft w:val="0"/>
          <w:marRight w:val="0"/>
          <w:marTop w:val="0"/>
          <w:marBottom w:val="0"/>
          <w:divBdr>
            <w:top w:val="none" w:sz="0" w:space="0" w:color="auto"/>
            <w:left w:val="none" w:sz="0" w:space="0" w:color="auto"/>
            <w:bottom w:val="none" w:sz="0" w:space="0" w:color="auto"/>
            <w:right w:val="none" w:sz="0" w:space="0" w:color="auto"/>
          </w:divBdr>
          <w:divsChild>
            <w:div w:id="2973727">
              <w:marLeft w:val="0"/>
              <w:marRight w:val="0"/>
              <w:marTop w:val="0"/>
              <w:marBottom w:val="0"/>
              <w:divBdr>
                <w:top w:val="none" w:sz="0" w:space="0" w:color="auto"/>
                <w:left w:val="none" w:sz="0" w:space="0" w:color="auto"/>
                <w:bottom w:val="none" w:sz="0" w:space="0" w:color="auto"/>
                <w:right w:val="none" w:sz="0" w:space="0" w:color="auto"/>
              </w:divBdr>
              <w:divsChild>
                <w:div w:id="1433550182">
                  <w:marLeft w:val="0"/>
                  <w:marRight w:val="0"/>
                  <w:marTop w:val="0"/>
                  <w:marBottom w:val="0"/>
                  <w:divBdr>
                    <w:top w:val="none" w:sz="0" w:space="0" w:color="auto"/>
                    <w:left w:val="none" w:sz="0" w:space="0" w:color="auto"/>
                    <w:bottom w:val="none" w:sz="0" w:space="0" w:color="auto"/>
                    <w:right w:val="none" w:sz="0" w:space="0" w:color="auto"/>
                  </w:divBdr>
                  <w:divsChild>
                    <w:div w:id="1040663976">
                      <w:marLeft w:val="3525"/>
                      <w:marRight w:val="0"/>
                      <w:marTop w:val="615"/>
                      <w:marBottom w:val="0"/>
                      <w:divBdr>
                        <w:top w:val="none" w:sz="0" w:space="0" w:color="auto"/>
                        <w:left w:val="none" w:sz="0" w:space="0" w:color="auto"/>
                        <w:bottom w:val="none" w:sz="0" w:space="0" w:color="auto"/>
                        <w:right w:val="none" w:sz="0" w:space="0" w:color="auto"/>
                      </w:divBdr>
                      <w:divsChild>
                        <w:div w:id="1535728628">
                          <w:marLeft w:val="0"/>
                          <w:marRight w:val="0"/>
                          <w:marTop w:val="0"/>
                          <w:marBottom w:val="0"/>
                          <w:divBdr>
                            <w:top w:val="none" w:sz="0" w:space="0" w:color="auto"/>
                            <w:left w:val="none" w:sz="0" w:space="0" w:color="auto"/>
                            <w:bottom w:val="none" w:sz="0" w:space="0" w:color="auto"/>
                            <w:right w:val="none" w:sz="0" w:space="0" w:color="auto"/>
                          </w:divBdr>
                          <w:divsChild>
                            <w:div w:id="26917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669144">
      <w:bodyDiv w:val="1"/>
      <w:marLeft w:val="0"/>
      <w:marRight w:val="0"/>
      <w:marTop w:val="0"/>
      <w:marBottom w:val="0"/>
      <w:divBdr>
        <w:top w:val="none" w:sz="0" w:space="0" w:color="auto"/>
        <w:left w:val="none" w:sz="0" w:space="0" w:color="auto"/>
        <w:bottom w:val="none" w:sz="0" w:space="0" w:color="auto"/>
        <w:right w:val="none" w:sz="0" w:space="0" w:color="auto"/>
      </w:divBdr>
    </w:div>
    <w:div w:id="1286161178">
      <w:bodyDiv w:val="1"/>
      <w:marLeft w:val="0"/>
      <w:marRight w:val="0"/>
      <w:marTop w:val="0"/>
      <w:marBottom w:val="0"/>
      <w:divBdr>
        <w:top w:val="none" w:sz="0" w:space="0" w:color="auto"/>
        <w:left w:val="none" w:sz="0" w:space="0" w:color="auto"/>
        <w:bottom w:val="none" w:sz="0" w:space="0" w:color="auto"/>
        <w:right w:val="none" w:sz="0" w:space="0" w:color="auto"/>
      </w:divBdr>
    </w:div>
    <w:div w:id="1367095296">
      <w:bodyDiv w:val="1"/>
      <w:marLeft w:val="0"/>
      <w:marRight w:val="0"/>
      <w:marTop w:val="0"/>
      <w:marBottom w:val="0"/>
      <w:divBdr>
        <w:top w:val="none" w:sz="0" w:space="0" w:color="auto"/>
        <w:left w:val="none" w:sz="0" w:space="0" w:color="auto"/>
        <w:bottom w:val="none" w:sz="0" w:space="0" w:color="auto"/>
        <w:right w:val="none" w:sz="0" w:space="0" w:color="auto"/>
      </w:divBdr>
    </w:div>
    <w:div w:id="1372919005">
      <w:bodyDiv w:val="1"/>
      <w:marLeft w:val="0"/>
      <w:marRight w:val="0"/>
      <w:marTop w:val="0"/>
      <w:marBottom w:val="0"/>
      <w:divBdr>
        <w:top w:val="none" w:sz="0" w:space="0" w:color="auto"/>
        <w:left w:val="none" w:sz="0" w:space="0" w:color="auto"/>
        <w:bottom w:val="none" w:sz="0" w:space="0" w:color="auto"/>
        <w:right w:val="none" w:sz="0" w:space="0" w:color="auto"/>
      </w:divBdr>
    </w:div>
    <w:div w:id="1376419191">
      <w:bodyDiv w:val="1"/>
      <w:marLeft w:val="0"/>
      <w:marRight w:val="0"/>
      <w:marTop w:val="0"/>
      <w:marBottom w:val="0"/>
      <w:divBdr>
        <w:top w:val="none" w:sz="0" w:space="0" w:color="auto"/>
        <w:left w:val="none" w:sz="0" w:space="0" w:color="auto"/>
        <w:bottom w:val="none" w:sz="0" w:space="0" w:color="auto"/>
        <w:right w:val="none" w:sz="0" w:space="0" w:color="auto"/>
      </w:divBdr>
    </w:div>
    <w:div w:id="1393237017">
      <w:bodyDiv w:val="1"/>
      <w:marLeft w:val="0"/>
      <w:marRight w:val="0"/>
      <w:marTop w:val="0"/>
      <w:marBottom w:val="0"/>
      <w:divBdr>
        <w:top w:val="none" w:sz="0" w:space="0" w:color="auto"/>
        <w:left w:val="none" w:sz="0" w:space="0" w:color="auto"/>
        <w:bottom w:val="none" w:sz="0" w:space="0" w:color="auto"/>
        <w:right w:val="none" w:sz="0" w:space="0" w:color="auto"/>
      </w:divBdr>
    </w:div>
    <w:div w:id="1400595582">
      <w:bodyDiv w:val="1"/>
      <w:marLeft w:val="0"/>
      <w:marRight w:val="0"/>
      <w:marTop w:val="0"/>
      <w:marBottom w:val="0"/>
      <w:divBdr>
        <w:top w:val="none" w:sz="0" w:space="0" w:color="auto"/>
        <w:left w:val="none" w:sz="0" w:space="0" w:color="auto"/>
        <w:bottom w:val="none" w:sz="0" w:space="0" w:color="auto"/>
        <w:right w:val="none" w:sz="0" w:space="0" w:color="auto"/>
      </w:divBdr>
    </w:div>
    <w:div w:id="1439182010">
      <w:bodyDiv w:val="1"/>
      <w:marLeft w:val="0"/>
      <w:marRight w:val="0"/>
      <w:marTop w:val="0"/>
      <w:marBottom w:val="0"/>
      <w:divBdr>
        <w:top w:val="none" w:sz="0" w:space="0" w:color="auto"/>
        <w:left w:val="none" w:sz="0" w:space="0" w:color="auto"/>
        <w:bottom w:val="none" w:sz="0" w:space="0" w:color="auto"/>
        <w:right w:val="none" w:sz="0" w:space="0" w:color="auto"/>
      </w:divBdr>
    </w:div>
    <w:div w:id="1450314865">
      <w:bodyDiv w:val="1"/>
      <w:marLeft w:val="0"/>
      <w:marRight w:val="0"/>
      <w:marTop w:val="0"/>
      <w:marBottom w:val="0"/>
      <w:divBdr>
        <w:top w:val="none" w:sz="0" w:space="0" w:color="auto"/>
        <w:left w:val="none" w:sz="0" w:space="0" w:color="auto"/>
        <w:bottom w:val="none" w:sz="0" w:space="0" w:color="auto"/>
        <w:right w:val="none" w:sz="0" w:space="0" w:color="auto"/>
      </w:divBdr>
      <w:divsChild>
        <w:div w:id="479661519">
          <w:marLeft w:val="0"/>
          <w:marRight w:val="0"/>
          <w:marTop w:val="0"/>
          <w:marBottom w:val="0"/>
          <w:divBdr>
            <w:top w:val="none" w:sz="0" w:space="0" w:color="auto"/>
            <w:left w:val="none" w:sz="0" w:space="0" w:color="auto"/>
            <w:bottom w:val="none" w:sz="0" w:space="0" w:color="auto"/>
            <w:right w:val="none" w:sz="0" w:space="0" w:color="auto"/>
          </w:divBdr>
          <w:divsChild>
            <w:div w:id="667170564">
              <w:marLeft w:val="0"/>
              <w:marRight w:val="0"/>
              <w:marTop w:val="0"/>
              <w:marBottom w:val="0"/>
              <w:divBdr>
                <w:top w:val="none" w:sz="0" w:space="0" w:color="auto"/>
                <w:left w:val="none" w:sz="0" w:space="0" w:color="auto"/>
                <w:bottom w:val="none" w:sz="0" w:space="0" w:color="auto"/>
                <w:right w:val="none" w:sz="0" w:space="0" w:color="auto"/>
              </w:divBdr>
              <w:divsChild>
                <w:div w:id="1932928847">
                  <w:marLeft w:val="0"/>
                  <w:marRight w:val="0"/>
                  <w:marTop w:val="0"/>
                  <w:marBottom w:val="0"/>
                  <w:divBdr>
                    <w:top w:val="none" w:sz="0" w:space="0" w:color="auto"/>
                    <w:left w:val="none" w:sz="0" w:space="0" w:color="auto"/>
                    <w:bottom w:val="none" w:sz="0" w:space="0" w:color="auto"/>
                    <w:right w:val="none" w:sz="0" w:space="0" w:color="auto"/>
                  </w:divBdr>
                  <w:divsChild>
                    <w:div w:id="706174472">
                      <w:marLeft w:val="3525"/>
                      <w:marRight w:val="0"/>
                      <w:marTop w:val="0"/>
                      <w:marBottom w:val="0"/>
                      <w:divBdr>
                        <w:top w:val="none" w:sz="0" w:space="0" w:color="auto"/>
                        <w:left w:val="none" w:sz="0" w:space="0" w:color="auto"/>
                        <w:bottom w:val="none" w:sz="0" w:space="0" w:color="auto"/>
                        <w:right w:val="none" w:sz="0" w:space="0" w:color="auto"/>
                      </w:divBdr>
                      <w:divsChild>
                        <w:div w:id="891617578">
                          <w:marLeft w:val="0"/>
                          <w:marRight w:val="0"/>
                          <w:marTop w:val="0"/>
                          <w:marBottom w:val="0"/>
                          <w:divBdr>
                            <w:top w:val="none" w:sz="0" w:space="0" w:color="auto"/>
                            <w:left w:val="none" w:sz="0" w:space="0" w:color="auto"/>
                            <w:bottom w:val="none" w:sz="0" w:space="0" w:color="auto"/>
                            <w:right w:val="none" w:sz="0" w:space="0" w:color="auto"/>
                          </w:divBdr>
                          <w:divsChild>
                            <w:div w:id="6061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4373593">
      <w:bodyDiv w:val="1"/>
      <w:marLeft w:val="0"/>
      <w:marRight w:val="0"/>
      <w:marTop w:val="0"/>
      <w:marBottom w:val="0"/>
      <w:divBdr>
        <w:top w:val="none" w:sz="0" w:space="0" w:color="auto"/>
        <w:left w:val="none" w:sz="0" w:space="0" w:color="auto"/>
        <w:bottom w:val="none" w:sz="0" w:space="0" w:color="auto"/>
        <w:right w:val="none" w:sz="0" w:space="0" w:color="auto"/>
      </w:divBdr>
      <w:divsChild>
        <w:div w:id="921180921">
          <w:marLeft w:val="0"/>
          <w:marRight w:val="0"/>
          <w:marTop w:val="0"/>
          <w:marBottom w:val="0"/>
          <w:divBdr>
            <w:top w:val="none" w:sz="0" w:space="0" w:color="auto"/>
            <w:left w:val="none" w:sz="0" w:space="0" w:color="auto"/>
            <w:bottom w:val="none" w:sz="0" w:space="0" w:color="auto"/>
            <w:right w:val="none" w:sz="0" w:space="0" w:color="auto"/>
          </w:divBdr>
          <w:divsChild>
            <w:div w:id="469859285">
              <w:marLeft w:val="0"/>
              <w:marRight w:val="0"/>
              <w:marTop w:val="0"/>
              <w:marBottom w:val="0"/>
              <w:divBdr>
                <w:top w:val="none" w:sz="0" w:space="0" w:color="auto"/>
                <w:left w:val="none" w:sz="0" w:space="0" w:color="auto"/>
                <w:bottom w:val="none" w:sz="0" w:space="0" w:color="auto"/>
                <w:right w:val="none" w:sz="0" w:space="0" w:color="auto"/>
              </w:divBdr>
              <w:divsChild>
                <w:div w:id="1339576253">
                  <w:marLeft w:val="0"/>
                  <w:marRight w:val="0"/>
                  <w:marTop w:val="0"/>
                  <w:marBottom w:val="0"/>
                  <w:divBdr>
                    <w:top w:val="none" w:sz="0" w:space="0" w:color="auto"/>
                    <w:left w:val="none" w:sz="0" w:space="0" w:color="auto"/>
                    <w:bottom w:val="none" w:sz="0" w:space="0" w:color="auto"/>
                    <w:right w:val="none" w:sz="0" w:space="0" w:color="auto"/>
                  </w:divBdr>
                  <w:divsChild>
                    <w:div w:id="1857689300">
                      <w:marLeft w:val="3525"/>
                      <w:marRight w:val="0"/>
                      <w:marTop w:val="615"/>
                      <w:marBottom w:val="0"/>
                      <w:divBdr>
                        <w:top w:val="none" w:sz="0" w:space="0" w:color="auto"/>
                        <w:left w:val="none" w:sz="0" w:space="0" w:color="auto"/>
                        <w:bottom w:val="none" w:sz="0" w:space="0" w:color="auto"/>
                        <w:right w:val="none" w:sz="0" w:space="0" w:color="auto"/>
                      </w:divBdr>
                      <w:divsChild>
                        <w:div w:id="346833270">
                          <w:marLeft w:val="0"/>
                          <w:marRight w:val="0"/>
                          <w:marTop w:val="0"/>
                          <w:marBottom w:val="0"/>
                          <w:divBdr>
                            <w:top w:val="none" w:sz="0" w:space="0" w:color="auto"/>
                            <w:left w:val="none" w:sz="0" w:space="0" w:color="auto"/>
                            <w:bottom w:val="none" w:sz="0" w:space="0" w:color="auto"/>
                            <w:right w:val="none" w:sz="0" w:space="0" w:color="auto"/>
                          </w:divBdr>
                          <w:divsChild>
                            <w:div w:id="146199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7427290">
      <w:bodyDiv w:val="1"/>
      <w:marLeft w:val="0"/>
      <w:marRight w:val="0"/>
      <w:marTop w:val="0"/>
      <w:marBottom w:val="0"/>
      <w:divBdr>
        <w:top w:val="none" w:sz="0" w:space="0" w:color="auto"/>
        <w:left w:val="none" w:sz="0" w:space="0" w:color="auto"/>
        <w:bottom w:val="none" w:sz="0" w:space="0" w:color="auto"/>
        <w:right w:val="none" w:sz="0" w:space="0" w:color="auto"/>
      </w:divBdr>
      <w:divsChild>
        <w:div w:id="1317749">
          <w:marLeft w:val="806"/>
          <w:marRight w:val="0"/>
          <w:marTop w:val="0"/>
          <w:marBottom w:val="120"/>
          <w:divBdr>
            <w:top w:val="none" w:sz="0" w:space="0" w:color="auto"/>
            <w:left w:val="none" w:sz="0" w:space="0" w:color="auto"/>
            <w:bottom w:val="none" w:sz="0" w:space="0" w:color="auto"/>
            <w:right w:val="none" w:sz="0" w:space="0" w:color="auto"/>
          </w:divBdr>
        </w:div>
      </w:divsChild>
    </w:div>
    <w:div w:id="1633293473">
      <w:bodyDiv w:val="1"/>
      <w:marLeft w:val="0"/>
      <w:marRight w:val="0"/>
      <w:marTop w:val="0"/>
      <w:marBottom w:val="0"/>
      <w:divBdr>
        <w:top w:val="none" w:sz="0" w:space="0" w:color="auto"/>
        <w:left w:val="none" w:sz="0" w:space="0" w:color="auto"/>
        <w:bottom w:val="none" w:sz="0" w:space="0" w:color="auto"/>
        <w:right w:val="none" w:sz="0" w:space="0" w:color="auto"/>
      </w:divBdr>
    </w:div>
    <w:div w:id="1640920279">
      <w:bodyDiv w:val="1"/>
      <w:marLeft w:val="0"/>
      <w:marRight w:val="0"/>
      <w:marTop w:val="0"/>
      <w:marBottom w:val="0"/>
      <w:divBdr>
        <w:top w:val="none" w:sz="0" w:space="0" w:color="auto"/>
        <w:left w:val="none" w:sz="0" w:space="0" w:color="auto"/>
        <w:bottom w:val="none" w:sz="0" w:space="0" w:color="auto"/>
        <w:right w:val="none" w:sz="0" w:space="0" w:color="auto"/>
      </w:divBdr>
    </w:div>
    <w:div w:id="1659459140">
      <w:bodyDiv w:val="1"/>
      <w:marLeft w:val="0"/>
      <w:marRight w:val="0"/>
      <w:marTop w:val="0"/>
      <w:marBottom w:val="0"/>
      <w:divBdr>
        <w:top w:val="none" w:sz="0" w:space="0" w:color="auto"/>
        <w:left w:val="none" w:sz="0" w:space="0" w:color="auto"/>
        <w:bottom w:val="none" w:sz="0" w:space="0" w:color="auto"/>
        <w:right w:val="none" w:sz="0" w:space="0" w:color="auto"/>
      </w:divBdr>
      <w:divsChild>
        <w:div w:id="2029983868">
          <w:marLeft w:val="0"/>
          <w:marRight w:val="0"/>
          <w:marTop w:val="0"/>
          <w:marBottom w:val="0"/>
          <w:divBdr>
            <w:top w:val="none" w:sz="0" w:space="0" w:color="auto"/>
            <w:left w:val="none" w:sz="0" w:space="0" w:color="auto"/>
            <w:bottom w:val="none" w:sz="0" w:space="0" w:color="auto"/>
            <w:right w:val="none" w:sz="0" w:space="0" w:color="auto"/>
          </w:divBdr>
          <w:divsChild>
            <w:div w:id="131404998">
              <w:marLeft w:val="0"/>
              <w:marRight w:val="0"/>
              <w:marTop w:val="0"/>
              <w:marBottom w:val="0"/>
              <w:divBdr>
                <w:top w:val="none" w:sz="0" w:space="0" w:color="auto"/>
                <w:left w:val="none" w:sz="0" w:space="0" w:color="auto"/>
                <w:bottom w:val="none" w:sz="0" w:space="0" w:color="auto"/>
                <w:right w:val="none" w:sz="0" w:space="0" w:color="auto"/>
              </w:divBdr>
              <w:divsChild>
                <w:div w:id="731735027">
                  <w:marLeft w:val="0"/>
                  <w:marRight w:val="0"/>
                  <w:marTop w:val="0"/>
                  <w:marBottom w:val="0"/>
                  <w:divBdr>
                    <w:top w:val="none" w:sz="0" w:space="0" w:color="auto"/>
                    <w:left w:val="none" w:sz="0" w:space="0" w:color="auto"/>
                    <w:bottom w:val="none" w:sz="0" w:space="0" w:color="auto"/>
                    <w:right w:val="none" w:sz="0" w:space="0" w:color="auto"/>
                  </w:divBdr>
                  <w:divsChild>
                    <w:div w:id="276528531">
                      <w:marLeft w:val="3525"/>
                      <w:marRight w:val="0"/>
                      <w:marTop w:val="615"/>
                      <w:marBottom w:val="0"/>
                      <w:divBdr>
                        <w:top w:val="none" w:sz="0" w:space="0" w:color="auto"/>
                        <w:left w:val="none" w:sz="0" w:space="0" w:color="auto"/>
                        <w:bottom w:val="none" w:sz="0" w:space="0" w:color="auto"/>
                        <w:right w:val="none" w:sz="0" w:space="0" w:color="auto"/>
                      </w:divBdr>
                      <w:divsChild>
                        <w:div w:id="1081826588">
                          <w:marLeft w:val="0"/>
                          <w:marRight w:val="0"/>
                          <w:marTop w:val="0"/>
                          <w:marBottom w:val="0"/>
                          <w:divBdr>
                            <w:top w:val="none" w:sz="0" w:space="0" w:color="auto"/>
                            <w:left w:val="none" w:sz="0" w:space="0" w:color="auto"/>
                            <w:bottom w:val="none" w:sz="0" w:space="0" w:color="auto"/>
                            <w:right w:val="none" w:sz="0" w:space="0" w:color="auto"/>
                          </w:divBdr>
                          <w:divsChild>
                            <w:div w:id="155546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9743891">
          <w:marLeft w:val="1152"/>
          <w:marRight w:val="0"/>
          <w:marTop w:val="0"/>
          <w:marBottom w:val="3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sChild>
    </w:div>
    <w:div w:id="1781101145">
      <w:bodyDiv w:val="1"/>
      <w:marLeft w:val="0"/>
      <w:marRight w:val="0"/>
      <w:marTop w:val="0"/>
      <w:marBottom w:val="0"/>
      <w:divBdr>
        <w:top w:val="none" w:sz="0" w:space="0" w:color="auto"/>
        <w:left w:val="none" w:sz="0" w:space="0" w:color="auto"/>
        <w:bottom w:val="none" w:sz="0" w:space="0" w:color="auto"/>
        <w:right w:val="none" w:sz="0" w:space="0" w:color="auto"/>
      </w:divBdr>
      <w:divsChild>
        <w:div w:id="1224559964">
          <w:marLeft w:val="0"/>
          <w:marRight w:val="0"/>
          <w:marTop w:val="0"/>
          <w:marBottom w:val="0"/>
          <w:divBdr>
            <w:top w:val="none" w:sz="0" w:space="0" w:color="auto"/>
            <w:left w:val="none" w:sz="0" w:space="0" w:color="auto"/>
            <w:bottom w:val="none" w:sz="0" w:space="0" w:color="auto"/>
            <w:right w:val="none" w:sz="0" w:space="0" w:color="auto"/>
          </w:divBdr>
          <w:divsChild>
            <w:div w:id="1631669812">
              <w:marLeft w:val="0"/>
              <w:marRight w:val="0"/>
              <w:marTop w:val="0"/>
              <w:marBottom w:val="0"/>
              <w:divBdr>
                <w:top w:val="none" w:sz="0" w:space="0" w:color="auto"/>
                <w:left w:val="none" w:sz="0" w:space="0" w:color="auto"/>
                <w:bottom w:val="none" w:sz="0" w:space="0" w:color="auto"/>
                <w:right w:val="none" w:sz="0" w:space="0" w:color="auto"/>
              </w:divBdr>
              <w:divsChild>
                <w:div w:id="1797600456">
                  <w:marLeft w:val="0"/>
                  <w:marRight w:val="0"/>
                  <w:marTop w:val="0"/>
                  <w:marBottom w:val="0"/>
                  <w:divBdr>
                    <w:top w:val="none" w:sz="0" w:space="0" w:color="auto"/>
                    <w:left w:val="none" w:sz="0" w:space="0" w:color="auto"/>
                    <w:bottom w:val="none" w:sz="0" w:space="0" w:color="auto"/>
                    <w:right w:val="none" w:sz="0" w:space="0" w:color="auto"/>
                  </w:divBdr>
                  <w:divsChild>
                    <w:div w:id="239219658">
                      <w:marLeft w:val="3525"/>
                      <w:marRight w:val="0"/>
                      <w:marTop w:val="615"/>
                      <w:marBottom w:val="0"/>
                      <w:divBdr>
                        <w:top w:val="none" w:sz="0" w:space="0" w:color="auto"/>
                        <w:left w:val="none" w:sz="0" w:space="0" w:color="auto"/>
                        <w:bottom w:val="none" w:sz="0" w:space="0" w:color="auto"/>
                        <w:right w:val="none" w:sz="0" w:space="0" w:color="auto"/>
                      </w:divBdr>
                      <w:divsChild>
                        <w:div w:id="545994442">
                          <w:marLeft w:val="0"/>
                          <w:marRight w:val="0"/>
                          <w:marTop w:val="0"/>
                          <w:marBottom w:val="0"/>
                          <w:divBdr>
                            <w:top w:val="none" w:sz="0" w:space="0" w:color="auto"/>
                            <w:left w:val="none" w:sz="0" w:space="0" w:color="auto"/>
                            <w:bottom w:val="none" w:sz="0" w:space="0" w:color="auto"/>
                            <w:right w:val="none" w:sz="0" w:space="0" w:color="auto"/>
                          </w:divBdr>
                          <w:divsChild>
                            <w:div w:id="10435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7579318">
      <w:bodyDiv w:val="1"/>
      <w:marLeft w:val="0"/>
      <w:marRight w:val="0"/>
      <w:marTop w:val="0"/>
      <w:marBottom w:val="0"/>
      <w:divBdr>
        <w:top w:val="none" w:sz="0" w:space="0" w:color="auto"/>
        <w:left w:val="none" w:sz="0" w:space="0" w:color="auto"/>
        <w:bottom w:val="none" w:sz="0" w:space="0" w:color="auto"/>
        <w:right w:val="none" w:sz="0" w:space="0" w:color="auto"/>
      </w:divBdr>
      <w:divsChild>
        <w:div w:id="1114981293">
          <w:marLeft w:val="0"/>
          <w:marRight w:val="0"/>
          <w:marTop w:val="0"/>
          <w:marBottom w:val="0"/>
          <w:divBdr>
            <w:top w:val="none" w:sz="0" w:space="0" w:color="auto"/>
            <w:left w:val="none" w:sz="0" w:space="0" w:color="auto"/>
            <w:bottom w:val="none" w:sz="0" w:space="0" w:color="auto"/>
            <w:right w:val="none" w:sz="0" w:space="0" w:color="auto"/>
          </w:divBdr>
          <w:divsChild>
            <w:div w:id="638728811">
              <w:marLeft w:val="0"/>
              <w:marRight w:val="0"/>
              <w:marTop w:val="0"/>
              <w:marBottom w:val="0"/>
              <w:divBdr>
                <w:top w:val="none" w:sz="0" w:space="0" w:color="auto"/>
                <w:left w:val="none" w:sz="0" w:space="0" w:color="auto"/>
                <w:bottom w:val="none" w:sz="0" w:space="0" w:color="auto"/>
                <w:right w:val="none" w:sz="0" w:space="0" w:color="auto"/>
              </w:divBdr>
              <w:divsChild>
                <w:div w:id="1441101359">
                  <w:marLeft w:val="0"/>
                  <w:marRight w:val="0"/>
                  <w:marTop w:val="0"/>
                  <w:marBottom w:val="0"/>
                  <w:divBdr>
                    <w:top w:val="none" w:sz="0" w:space="0" w:color="auto"/>
                    <w:left w:val="none" w:sz="0" w:space="0" w:color="auto"/>
                    <w:bottom w:val="none" w:sz="0" w:space="0" w:color="auto"/>
                    <w:right w:val="none" w:sz="0" w:space="0" w:color="auto"/>
                  </w:divBdr>
                  <w:divsChild>
                    <w:div w:id="1808744138">
                      <w:marLeft w:val="3525"/>
                      <w:marRight w:val="0"/>
                      <w:marTop w:val="615"/>
                      <w:marBottom w:val="0"/>
                      <w:divBdr>
                        <w:top w:val="none" w:sz="0" w:space="0" w:color="auto"/>
                        <w:left w:val="none" w:sz="0" w:space="0" w:color="auto"/>
                        <w:bottom w:val="none" w:sz="0" w:space="0" w:color="auto"/>
                        <w:right w:val="none" w:sz="0" w:space="0" w:color="auto"/>
                      </w:divBdr>
                      <w:divsChild>
                        <w:div w:id="1117212917">
                          <w:marLeft w:val="0"/>
                          <w:marRight w:val="0"/>
                          <w:marTop w:val="0"/>
                          <w:marBottom w:val="0"/>
                          <w:divBdr>
                            <w:top w:val="none" w:sz="0" w:space="0" w:color="auto"/>
                            <w:left w:val="none" w:sz="0" w:space="0" w:color="auto"/>
                            <w:bottom w:val="none" w:sz="0" w:space="0" w:color="auto"/>
                            <w:right w:val="none" w:sz="0" w:space="0" w:color="auto"/>
                          </w:divBdr>
                          <w:divsChild>
                            <w:div w:id="152551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704425">
      <w:bodyDiv w:val="1"/>
      <w:marLeft w:val="0"/>
      <w:marRight w:val="0"/>
      <w:marTop w:val="0"/>
      <w:marBottom w:val="0"/>
      <w:divBdr>
        <w:top w:val="none" w:sz="0" w:space="0" w:color="auto"/>
        <w:left w:val="none" w:sz="0" w:space="0" w:color="auto"/>
        <w:bottom w:val="none" w:sz="0" w:space="0" w:color="auto"/>
        <w:right w:val="none" w:sz="0" w:space="0" w:color="auto"/>
      </w:divBdr>
    </w:div>
    <w:div w:id="1816725936">
      <w:bodyDiv w:val="1"/>
      <w:marLeft w:val="0"/>
      <w:marRight w:val="0"/>
      <w:marTop w:val="0"/>
      <w:marBottom w:val="0"/>
      <w:divBdr>
        <w:top w:val="none" w:sz="0" w:space="0" w:color="auto"/>
        <w:left w:val="none" w:sz="0" w:space="0" w:color="auto"/>
        <w:bottom w:val="none" w:sz="0" w:space="0" w:color="auto"/>
        <w:right w:val="none" w:sz="0" w:space="0" w:color="auto"/>
      </w:divBdr>
      <w:divsChild>
        <w:div w:id="52120347">
          <w:marLeft w:val="0"/>
          <w:marRight w:val="0"/>
          <w:marTop w:val="0"/>
          <w:marBottom w:val="0"/>
          <w:divBdr>
            <w:top w:val="none" w:sz="0" w:space="0" w:color="auto"/>
            <w:left w:val="none" w:sz="0" w:space="0" w:color="auto"/>
            <w:bottom w:val="none" w:sz="0" w:space="0" w:color="auto"/>
            <w:right w:val="none" w:sz="0" w:space="0" w:color="auto"/>
          </w:divBdr>
          <w:divsChild>
            <w:div w:id="657461179">
              <w:marLeft w:val="0"/>
              <w:marRight w:val="0"/>
              <w:marTop w:val="0"/>
              <w:marBottom w:val="0"/>
              <w:divBdr>
                <w:top w:val="none" w:sz="0" w:space="0" w:color="auto"/>
                <w:left w:val="none" w:sz="0" w:space="0" w:color="auto"/>
                <w:bottom w:val="none" w:sz="0" w:space="0" w:color="auto"/>
                <w:right w:val="none" w:sz="0" w:space="0" w:color="auto"/>
              </w:divBdr>
              <w:divsChild>
                <w:div w:id="1317808245">
                  <w:marLeft w:val="0"/>
                  <w:marRight w:val="0"/>
                  <w:marTop w:val="0"/>
                  <w:marBottom w:val="0"/>
                  <w:divBdr>
                    <w:top w:val="none" w:sz="0" w:space="0" w:color="auto"/>
                    <w:left w:val="none" w:sz="0" w:space="0" w:color="auto"/>
                    <w:bottom w:val="none" w:sz="0" w:space="0" w:color="auto"/>
                    <w:right w:val="none" w:sz="0" w:space="0" w:color="auto"/>
                  </w:divBdr>
                  <w:divsChild>
                    <w:div w:id="1182738817">
                      <w:marLeft w:val="3525"/>
                      <w:marRight w:val="0"/>
                      <w:marTop w:val="615"/>
                      <w:marBottom w:val="0"/>
                      <w:divBdr>
                        <w:top w:val="none" w:sz="0" w:space="0" w:color="auto"/>
                        <w:left w:val="none" w:sz="0" w:space="0" w:color="auto"/>
                        <w:bottom w:val="none" w:sz="0" w:space="0" w:color="auto"/>
                        <w:right w:val="none" w:sz="0" w:space="0" w:color="auto"/>
                      </w:divBdr>
                      <w:divsChild>
                        <w:div w:id="389884612">
                          <w:marLeft w:val="0"/>
                          <w:marRight w:val="0"/>
                          <w:marTop w:val="0"/>
                          <w:marBottom w:val="0"/>
                          <w:divBdr>
                            <w:top w:val="none" w:sz="0" w:space="0" w:color="auto"/>
                            <w:left w:val="none" w:sz="0" w:space="0" w:color="auto"/>
                            <w:bottom w:val="none" w:sz="0" w:space="0" w:color="auto"/>
                            <w:right w:val="none" w:sz="0" w:space="0" w:color="auto"/>
                          </w:divBdr>
                          <w:divsChild>
                            <w:div w:id="8707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8376260">
      <w:bodyDiv w:val="1"/>
      <w:marLeft w:val="0"/>
      <w:marRight w:val="0"/>
      <w:marTop w:val="0"/>
      <w:marBottom w:val="0"/>
      <w:divBdr>
        <w:top w:val="none" w:sz="0" w:space="0" w:color="auto"/>
        <w:left w:val="none" w:sz="0" w:space="0" w:color="auto"/>
        <w:bottom w:val="none" w:sz="0" w:space="0" w:color="auto"/>
        <w:right w:val="none" w:sz="0" w:space="0" w:color="auto"/>
      </w:divBdr>
      <w:divsChild>
        <w:div w:id="526791556">
          <w:marLeft w:val="0"/>
          <w:marRight w:val="0"/>
          <w:marTop w:val="0"/>
          <w:marBottom w:val="0"/>
          <w:divBdr>
            <w:top w:val="none" w:sz="0" w:space="0" w:color="auto"/>
            <w:left w:val="none" w:sz="0" w:space="0" w:color="auto"/>
            <w:bottom w:val="none" w:sz="0" w:space="0" w:color="auto"/>
            <w:right w:val="none" w:sz="0" w:space="0" w:color="auto"/>
          </w:divBdr>
          <w:divsChild>
            <w:div w:id="1891451185">
              <w:marLeft w:val="0"/>
              <w:marRight w:val="0"/>
              <w:marTop w:val="0"/>
              <w:marBottom w:val="0"/>
              <w:divBdr>
                <w:top w:val="none" w:sz="0" w:space="0" w:color="auto"/>
                <w:left w:val="none" w:sz="0" w:space="0" w:color="auto"/>
                <w:bottom w:val="none" w:sz="0" w:space="0" w:color="auto"/>
                <w:right w:val="none" w:sz="0" w:space="0" w:color="auto"/>
              </w:divBdr>
              <w:divsChild>
                <w:div w:id="1971396042">
                  <w:marLeft w:val="0"/>
                  <w:marRight w:val="0"/>
                  <w:marTop w:val="0"/>
                  <w:marBottom w:val="0"/>
                  <w:divBdr>
                    <w:top w:val="none" w:sz="0" w:space="0" w:color="auto"/>
                    <w:left w:val="none" w:sz="0" w:space="0" w:color="auto"/>
                    <w:bottom w:val="none" w:sz="0" w:space="0" w:color="auto"/>
                    <w:right w:val="none" w:sz="0" w:space="0" w:color="auto"/>
                  </w:divBdr>
                  <w:divsChild>
                    <w:div w:id="131218219">
                      <w:marLeft w:val="3525"/>
                      <w:marRight w:val="0"/>
                      <w:marTop w:val="615"/>
                      <w:marBottom w:val="0"/>
                      <w:divBdr>
                        <w:top w:val="none" w:sz="0" w:space="0" w:color="auto"/>
                        <w:left w:val="none" w:sz="0" w:space="0" w:color="auto"/>
                        <w:bottom w:val="none" w:sz="0" w:space="0" w:color="auto"/>
                        <w:right w:val="none" w:sz="0" w:space="0" w:color="auto"/>
                      </w:divBdr>
                      <w:divsChild>
                        <w:div w:id="1535383027">
                          <w:marLeft w:val="0"/>
                          <w:marRight w:val="0"/>
                          <w:marTop w:val="0"/>
                          <w:marBottom w:val="0"/>
                          <w:divBdr>
                            <w:top w:val="none" w:sz="0" w:space="0" w:color="auto"/>
                            <w:left w:val="none" w:sz="0" w:space="0" w:color="auto"/>
                            <w:bottom w:val="none" w:sz="0" w:space="0" w:color="auto"/>
                            <w:right w:val="none" w:sz="0" w:space="0" w:color="auto"/>
                          </w:divBdr>
                          <w:divsChild>
                            <w:div w:id="8483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837809">
      <w:bodyDiv w:val="1"/>
      <w:marLeft w:val="0"/>
      <w:marRight w:val="0"/>
      <w:marTop w:val="0"/>
      <w:marBottom w:val="0"/>
      <w:divBdr>
        <w:top w:val="none" w:sz="0" w:space="0" w:color="auto"/>
        <w:left w:val="none" w:sz="0" w:space="0" w:color="auto"/>
        <w:bottom w:val="none" w:sz="0" w:space="0" w:color="auto"/>
        <w:right w:val="none" w:sz="0" w:space="0" w:color="auto"/>
      </w:divBdr>
    </w:div>
    <w:div w:id="1880707416">
      <w:bodyDiv w:val="1"/>
      <w:marLeft w:val="0"/>
      <w:marRight w:val="0"/>
      <w:marTop w:val="0"/>
      <w:marBottom w:val="0"/>
      <w:divBdr>
        <w:top w:val="none" w:sz="0" w:space="0" w:color="auto"/>
        <w:left w:val="none" w:sz="0" w:space="0" w:color="auto"/>
        <w:bottom w:val="none" w:sz="0" w:space="0" w:color="auto"/>
        <w:right w:val="none" w:sz="0" w:space="0" w:color="auto"/>
      </w:divBdr>
    </w:div>
    <w:div w:id="1887521063">
      <w:bodyDiv w:val="1"/>
      <w:marLeft w:val="0"/>
      <w:marRight w:val="0"/>
      <w:marTop w:val="0"/>
      <w:marBottom w:val="0"/>
      <w:divBdr>
        <w:top w:val="none" w:sz="0" w:space="0" w:color="auto"/>
        <w:left w:val="none" w:sz="0" w:space="0" w:color="auto"/>
        <w:bottom w:val="none" w:sz="0" w:space="0" w:color="auto"/>
        <w:right w:val="none" w:sz="0" w:space="0" w:color="auto"/>
      </w:divBdr>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277839240">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1865822782">
          <w:marLeft w:val="720"/>
          <w:marRight w:val="0"/>
          <w:marTop w:val="0"/>
          <w:marBottom w:val="160"/>
          <w:divBdr>
            <w:top w:val="none" w:sz="0" w:space="0" w:color="auto"/>
            <w:left w:val="none" w:sz="0" w:space="0" w:color="auto"/>
            <w:bottom w:val="none" w:sz="0" w:space="0" w:color="auto"/>
            <w:right w:val="none" w:sz="0" w:space="0" w:color="auto"/>
          </w:divBdr>
        </w:div>
      </w:divsChild>
    </w:div>
    <w:div w:id="1978485501">
      <w:bodyDiv w:val="1"/>
      <w:marLeft w:val="0"/>
      <w:marRight w:val="0"/>
      <w:marTop w:val="0"/>
      <w:marBottom w:val="0"/>
      <w:divBdr>
        <w:top w:val="none" w:sz="0" w:space="0" w:color="auto"/>
        <w:left w:val="none" w:sz="0" w:space="0" w:color="auto"/>
        <w:bottom w:val="none" w:sz="0" w:space="0" w:color="auto"/>
        <w:right w:val="none" w:sz="0" w:space="0" w:color="auto"/>
      </w:divBdr>
    </w:div>
    <w:div w:id="2073117838">
      <w:bodyDiv w:val="1"/>
      <w:marLeft w:val="0"/>
      <w:marRight w:val="0"/>
      <w:marTop w:val="0"/>
      <w:marBottom w:val="0"/>
      <w:divBdr>
        <w:top w:val="none" w:sz="0" w:space="0" w:color="auto"/>
        <w:left w:val="none" w:sz="0" w:space="0" w:color="auto"/>
        <w:bottom w:val="none" w:sz="0" w:space="0" w:color="auto"/>
        <w:right w:val="none" w:sz="0" w:space="0" w:color="auto"/>
      </w:divBdr>
    </w:div>
    <w:div w:id="2094622821">
      <w:bodyDiv w:val="1"/>
      <w:marLeft w:val="0"/>
      <w:marRight w:val="0"/>
      <w:marTop w:val="0"/>
      <w:marBottom w:val="0"/>
      <w:divBdr>
        <w:top w:val="none" w:sz="0" w:space="0" w:color="auto"/>
        <w:left w:val="none" w:sz="0" w:space="0" w:color="auto"/>
        <w:bottom w:val="none" w:sz="0" w:space="0" w:color="auto"/>
        <w:right w:val="none" w:sz="0" w:space="0" w:color="auto"/>
      </w:divBdr>
      <w:divsChild>
        <w:div w:id="538205037">
          <w:marLeft w:val="0"/>
          <w:marRight w:val="0"/>
          <w:marTop w:val="0"/>
          <w:marBottom w:val="0"/>
          <w:divBdr>
            <w:top w:val="none" w:sz="0" w:space="0" w:color="auto"/>
            <w:left w:val="none" w:sz="0" w:space="0" w:color="auto"/>
            <w:bottom w:val="none" w:sz="0" w:space="0" w:color="auto"/>
            <w:right w:val="none" w:sz="0" w:space="0" w:color="auto"/>
          </w:divBdr>
          <w:divsChild>
            <w:div w:id="720249048">
              <w:marLeft w:val="0"/>
              <w:marRight w:val="0"/>
              <w:marTop w:val="0"/>
              <w:marBottom w:val="0"/>
              <w:divBdr>
                <w:top w:val="none" w:sz="0" w:space="0" w:color="auto"/>
                <w:left w:val="none" w:sz="0" w:space="0" w:color="auto"/>
                <w:bottom w:val="none" w:sz="0" w:space="0" w:color="auto"/>
                <w:right w:val="none" w:sz="0" w:space="0" w:color="auto"/>
              </w:divBdr>
              <w:divsChild>
                <w:div w:id="1846356145">
                  <w:marLeft w:val="0"/>
                  <w:marRight w:val="0"/>
                  <w:marTop w:val="0"/>
                  <w:marBottom w:val="0"/>
                  <w:divBdr>
                    <w:top w:val="none" w:sz="0" w:space="0" w:color="auto"/>
                    <w:left w:val="none" w:sz="0" w:space="0" w:color="auto"/>
                    <w:bottom w:val="none" w:sz="0" w:space="0" w:color="auto"/>
                    <w:right w:val="none" w:sz="0" w:space="0" w:color="auto"/>
                  </w:divBdr>
                  <w:divsChild>
                    <w:div w:id="1997763478">
                      <w:marLeft w:val="3525"/>
                      <w:marRight w:val="0"/>
                      <w:marTop w:val="615"/>
                      <w:marBottom w:val="0"/>
                      <w:divBdr>
                        <w:top w:val="none" w:sz="0" w:space="0" w:color="auto"/>
                        <w:left w:val="none" w:sz="0" w:space="0" w:color="auto"/>
                        <w:bottom w:val="none" w:sz="0" w:space="0" w:color="auto"/>
                        <w:right w:val="none" w:sz="0" w:space="0" w:color="auto"/>
                      </w:divBdr>
                      <w:divsChild>
                        <w:div w:id="1227574654">
                          <w:marLeft w:val="0"/>
                          <w:marRight w:val="0"/>
                          <w:marTop w:val="0"/>
                          <w:marBottom w:val="0"/>
                          <w:divBdr>
                            <w:top w:val="none" w:sz="0" w:space="0" w:color="auto"/>
                            <w:left w:val="none" w:sz="0" w:space="0" w:color="auto"/>
                            <w:bottom w:val="none" w:sz="0" w:space="0" w:color="auto"/>
                            <w:right w:val="none" w:sz="0" w:space="0" w:color="auto"/>
                          </w:divBdr>
                          <w:divsChild>
                            <w:div w:id="86614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994879">
      <w:bodyDiv w:val="1"/>
      <w:marLeft w:val="0"/>
      <w:marRight w:val="0"/>
      <w:marTop w:val="0"/>
      <w:marBottom w:val="0"/>
      <w:divBdr>
        <w:top w:val="none" w:sz="0" w:space="0" w:color="auto"/>
        <w:left w:val="none" w:sz="0" w:space="0" w:color="auto"/>
        <w:bottom w:val="none" w:sz="0" w:space="0" w:color="auto"/>
        <w:right w:val="none" w:sz="0" w:space="0" w:color="auto"/>
      </w:divBdr>
    </w:div>
    <w:div w:id="2109032897">
      <w:bodyDiv w:val="1"/>
      <w:marLeft w:val="0"/>
      <w:marRight w:val="0"/>
      <w:marTop w:val="0"/>
      <w:marBottom w:val="0"/>
      <w:divBdr>
        <w:top w:val="none" w:sz="0" w:space="0" w:color="auto"/>
        <w:left w:val="none" w:sz="0" w:space="0" w:color="auto"/>
        <w:bottom w:val="none" w:sz="0" w:space="0" w:color="auto"/>
        <w:right w:val="none" w:sz="0" w:space="0" w:color="auto"/>
      </w:divBdr>
    </w:div>
    <w:div w:id="2120300022">
      <w:bodyDiv w:val="1"/>
      <w:marLeft w:val="0"/>
      <w:marRight w:val="0"/>
      <w:marTop w:val="0"/>
      <w:marBottom w:val="0"/>
      <w:divBdr>
        <w:top w:val="none" w:sz="0" w:space="0" w:color="auto"/>
        <w:left w:val="none" w:sz="0" w:space="0" w:color="auto"/>
        <w:bottom w:val="none" w:sz="0" w:space="0" w:color="auto"/>
        <w:right w:val="none" w:sz="0" w:space="0" w:color="auto"/>
      </w:divBdr>
      <w:divsChild>
        <w:div w:id="1760831057">
          <w:marLeft w:val="360"/>
          <w:marRight w:val="0"/>
          <w:marTop w:val="0"/>
          <w:marBottom w:val="120"/>
          <w:divBdr>
            <w:top w:val="none" w:sz="0" w:space="0" w:color="auto"/>
            <w:left w:val="none" w:sz="0" w:space="0" w:color="auto"/>
            <w:bottom w:val="none" w:sz="0" w:space="0" w:color="auto"/>
            <w:right w:val="none" w:sz="0" w:space="0" w:color="auto"/>
          </w:divBdr>
        </w:div>
      </w:divsChild>
    </w:div>
    <w:div w:id="2136487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5.xml"/><Relationship Id="rId34" Type="http://schemas.openxmlformats.org/officeDocument/2006/relationships/image" Target="media/image7.jpeg"/><Relationship Id="rId42" Type="http://schemas.openxmlformats.org/officeDocument/2006/relationships/image" Target="media/image15.png"/><Relationship Id="rId47" Type="http://schemas.openxmlformats.org/officeDocument/2006/relationships/image" Target="media/image20.jpg"/><Relationship Id="rId50" Type="http://schemas.openxmlformats.org/officeDocument/2006/relationships/image" Target="media/image23.jpg"/><Relationship Id="rId55" Type="http://schemas.openxmlformats.org/officeDocument/2006/relationships/image" Target="media/image28.tiff"/><Relationship Id="rId63" Type="http://schemas.openxmlformats.org/officeDocument/2006/relationships/image" Target="media/image36.emf"/><Relationship Id="rId68" Type="http://schemas.openxmlformats.org/officeDocument/2006/relationships/image" Target="media/image41.png"/><Relationship Id="rId76" Type="http://schemas.openxmlformats.org/officeDocument/2006/relationships/image" Target="media/image48.jpg"/><Relationship Id="rId84" Type="http://schemas.openxmlformats.org/officeDocument/2006/relationships/image" Target="media/image56.jpg"/><Relationship Id="rId89" Type="http://schemas.openxmlformats.org/officeDocument/2006/relationships/image" Target="media/image61.jpg"/><Relationship Id="rId97" Type="http://schemas.openxmlformats.org/officeDocument/2006/relationships/header" Target="header11.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footer" Target="footer8.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2.jpg"/><Relationship Id="rId11" Type="http://schemas.openxmlformats.org/officeDocument/2006/relationships/header" Target="header1.xml"/><Relationship Id="rId24" Type="http://schemas.openxmlformats.org/officeDocument/2006/relationships/footer" Target="footer6.xml"/><Relationship Id="rId32" Type="http://schemas.openxmlformats.org/officeDocument/2006/relationships/image" Target="media/image5.jpg"/><Relationship Id="rId37" Type="http://schemas.openxmlformats.org/officeDocument/2006/relationships/image" Target="media/image10.emf"/><Relationship Id="rId40" Type="http://schemas.openxmlformats.org/officeDocument/2006/relationships/image" Target="media/image13.emf"/><Relationship Id="rId45" Type="http://schemas.openxmlformats.org/officeDocument/2006/relationships/image" Target="media/image18.jpg"/><Relationship Id="rId53" Type="http://schemas.openxmlformats.org/officeDocument/2006/relationships/image" Target="media/image26.png"/><Relationship Id="rId58" Type="http://schemas.openxmlformats.org/officeDocument/2006/relationships/image" Target="media/image31.emf"/><Relationship Id="rId66" Type="http://schemas.openxmlformats.org/officeDocument/2006/relationships/image" Target="media/image39.png"/><Relationship Id="rId74" Type="http://schemas.openxmlformats.org/officeDocument/2006/relationships/image" Target="media/image46.jpg"/><Relationship Id="rId79" Type="http://schemas.openxmlformats.org/officeDocument/2006/relationships/image" Target="media/image51.jpg"/><Relationship Id="rId87" Type="http://schemas.openxmlformats.org/officeDocument/2006/relationships/image" Target="media/image59.jpg"/><Relationship Id="rId5" Type="http://schemas.openxmlformats.org/officeDocument/2006/relationships/numbering" Target="numbering.xml"/><Relationship Id="rId61" Type="http://schemas.openxmlformats.org/officeDocument/2006/relationships/image" Target="media/image34.emf"/><Relationship Id="rId82" Type="http://schemas.openxmlformats.org/officeDocument/2006/relationships/image" Target="media/image54.jpg"/><Relationship Id="rId90" Type="http://schemas.openxmlformats.org/officeDocument/2006/relationships/image" Target="media/image62.jpg"/><Relationship Id="rId95" Type="http://schemas.openxmlformats.org/officeDocument/2006/relationships/header" Target="header10.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hyperlink" Target="https://github.com/FCC/ACEDirect" TargetMode="External"/><Relationship Id="rId27" Type="http://schemas.openxmlformats.org/officeDocument/2006/relationships/image" Target="media/image1.png"/><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emf"/><Relationship Id="rId48" Type="http://schemas.openxmlformats.org/officeDocument/2006/relationships/image" Target="media/image21.emf"/><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9.jp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4.jpg"/><Relationship Id="rId72" Type="http://schemas.openxmlformats.org/officeDocument/2006/relationships/hyperlink" Target="https://github.com/FCC/ACEDirect" TargetMode="External"/><Relationship Id="rId80" Type="http://schemas.openxmlformats.org/officeDocument/2006/relationships/image" Target="media/image52.jpg"/><Relationship Id="rId85" Type="http://schemas.openxmlformats.org/officeDocument/2006/relationships/image" Target="media/image57.jpg"/><Relationship Id="rId93" Type="http://schemas.openxmlformats.org/officeDocument/2006/relationships/header" Target="header9.xml"/><Relationship Id="rId98" Type="http://schemas.openxmlformats.org/officeDocument/2006/relationships/footer" Target="footer1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github.com/FCC/ACEDirect" TargetMode="External"/><Relationship Id="rId25" Type="http://schemas.openxmlformats.org/officeDocument/2006/relationships/header" Target="header7.xml"/><Relationship Id="rId33" Type="http://schemas.openxmlformats.org/officeDocument/2006/relationships/image" Target="media/image6.tiff"/><Relationship Id="rId38" Type="http://schemas.openxmlformats.org/officeDocument/2006/relationships/image" Target="media/image11.png"/><Relationship Id="rId46" Type="http://schemas.openxmlformats.org/officeDocument/2006/relationships/image" Target="media/image19.emf"/><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eader" Target="header5.xml"/><Relationship Id="rId41" Type="http://schemas.openxmlformats.org/officeDocument/2006/relationships/image" Target="media/image14.emf"/><Relationship Id="rId54" Type="http://schemas.openxmlformats.org/officeDocument/2006/relationships/image" Target="media/image27.png"/><Relationship Id="rId62" Type="http://schemas.openxmlformats.org/officeDocument/2006/relationships/image" Target="media/image35.emf"/><Relationship Id="rId70" Type="http://schemas.openxmlformats.org/officeDocument/2006/relationships/image" Target="media/image43.png"/><Relationship Id="rId75" Type="http://schemas.openxmlformats.org/officeDocument/2006/relationships/image" Target="media/image47.jpg"/><Relationship Id="rId83" Type="http://schemas.openxmlformats.org/officeDocument/2006/relationships/image" Target="media/image55.jpg"/><Relationship Id="rId88" Type="http://schemas.openxmlformats.org/officeDocument/2006/relationships/image" Target="media/image60.jpg"/><Relationship Id="rId91" Type="http://schemas.openxmlformats.org/officeDocument/2006/relationships/header" Target="header8.xml"/><Relationship Id="rId96"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hyperlink" Target="https://xyzcorp.org/XYZDirect/agent" TargetMode="External"/><Relationship Id="rId36" Type="http://schemas.openxmlformats.org/officeDocument/2006/relationships/image" Target="media/image9.emf"/><Relationship Id="rId49" Type="http://schemas.openxmlformats.org/officeDocument/2006/relationships/image" Target="media/image22.jpg"/><Relationship Id="rId57" Type="http://schemas.openxmlformats.org/officeDocument/2006/relationships/image" Target="media/image30.emf"/><Relationship Id="rId10" Type="http://schemas.openxmlformats.org/officeDocument/2006/relationships/endnotes" Target="endnotes.xml"/><Relationship Id="rId31" Type="http://schemas.openxmlformats.org/officeDocument/2006/relationships/image" Target="media/image4.jpg"/><Relationship Id="rId44" Type="http://schemas.openxmlformats.org/officeDocument/2006/relationships/image" Target="media/image17.jpg"/><Relationship Id="rId52" Type="http://schemas.openxmlformats.org/officeDocument/2006/relationships/image" Target="media/image25.png"/><Relationship Id="rId60" Type="http://schemas.openxmlformats.org/officeDocument/2006/relationships/image" Target="media/image33.jpg"/><Relationship Id="rId65" Type="http://schemas.openxmlformats.org/officeDocument/2006/relationships/image" Target="media/image38.png"/><Relationship Id="rId73" Type="http://schemas.openxmlformats.org/officeDocument/2006/relationships/image" Target="media/image45.jpg"/><Relationship Id="rId78" Type="http://schemas.openxmlformats.org/officeDocument/2006/relationships/image" Target="media/image50.jpg"/><Relationship Id="rId81" Type="http://schemas.openxmlformats.org/officeDocument/2006/relationships/image" Target="media/image53.jpg"/><Relationship Id="rId86" Type="http://schemas.openxmlformats.org/officeDocument/2006/relationships/image" Target="media/image58.jpg"/><Relationship Id="rId94" Type="http://schemas.openxmlformats.org/officeDocument/2006/relationships/footer" Target="footer9.xml"/><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2.emf"/></Relationships>
</file>

<file path=word/_rels/footnotes.xml.rels><?xml version="1.0" encoding="UTF-8" standalone="yes"?>
<Relationships xmlns="http://schemas.openxmlformats.org/package/2006/relationships"><Relationship Id="rId2" Type="http://schemas.openxmlformats.org/officeDocument/2006/relationships/hyperlink" Target="https://www.fcc.gov/document/fcc-adds-american-sign-language-consumer-support-line-videophone" TargetMode="External"/><Relationship Id="rId1" Type="http://schemas.openxmlformats.org/officeDocument/2006/relationships/hyperlink" Target="https://www.fcc.gov/a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Y xmlns="57a928f9-cb65-41d4-873a-8f2eb83fbe17">CY20</CY>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212A05E4E24A140A19DC9A3722370FE" ma:contentTypeVersion="10" ma:contentTypeDescription="Create a new document." ma:contentTypeScope="" ma:versionID="9f8194245d708ca1abf863799c33fdfb">
  <xsd:schema xmlns:xsd="http://www.w3.org/2001/XMLSchema" xmlns:xs="http://www.w3.org/2001/XMLSchema" xmlns:p="http://schemas.microsoft.com/office/2006/metadata/properties" xmlns:ns2="57a928f9-cb65-41d4-873a-8f2eb83fbe17" xmlns:ns3="d86ece27-7f55-411d-87b2-4732c2b2c87e" targetNamespace="http://schemas.microsoft.com/office/2006/metadata/properties" ma:root="true" ma:fieldsID="7dec44acdbe051e9f05c50e30420dea6" ns2:_="" ns3:_="">
    <xsd:import namespace="57a928f9-cb65-41d4-873a-8f2eb83fbe17"/>
    <xsd:import namespace="d86ece27-7f55-411d-87b2-4732c2b2c8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C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a928f9-cb65-41d4-873a-8f2eb83fbe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CY" ma:index="17" nillable="true" ma:displayName="CY" ma:default="CY20" ma:description="Contract Year" ma:format="Dropdown" ma:internalName="CY">
      <xsd:simpleType>
        <xsd:restriction base="dms:Choice">
          <xsd:enumeration value="CY19"/>
          <xsd:enumeration value="CY20"/>
          <xsd:enumeration value="CY21"/>
          <xsd:enumeration value="CY22"/>
          <xsd:enumeration value="CY23"/>
          <xsd:enumeration value="CY24"/>
          <xsd:enumeration value="CY25"/>
        </xsd:restriction>
      </xsd:simpleType>
    </xsd:element>
  </xsd:schema>
  <xsd:schema xmlns:xsd="http://www.w3.org/2001/XMLSchema" xmlns:xs="http://www.w3.org/2001/XMLSchema" xmlns:dms="http://schemas.microsoft.com/office/2006/documentManagement/types" xmlns:pc="http://schemas.microsoft.com/office/infopath/2007/PartnerControls" targetNamespace="d86ece27-7f55-411d-87b2-4732c2b2c87e"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1643194-0A00-412E-AE6A-A8EBAD720358}">
  <ds:schemaRefs>
    <ds:schemaRef ds:uri="http://schemas.openxmlformats.org/officeDocument/2006/bibliography"/>
  </ds:schemaRefs>
</ds:datastoreItem>
</file>

<file path=customXml/itemProps2.xml><?xml version="1.0" encoding="utf-8"?>
<ds:datastoreItem xmlns:ds="http://schemas.openxmlformats.org/officeDocument/2006/customXml" ds:itemID="{2587FE19-FC5B-4985-AE86-D50BF417FE92}">
  <ds:schemaRefs>
    <ds:schemaRef ds:uri="http://schemas.microsoft.com/sharepoint/v3/contenttype/forms"/>
  </ds:schemaRefs>
</ds:datastoreItem>
</file>

<file path=customXml/itemProps3.xml><?xml version="1.0" encoding="utf-8"?>
<ds:datastoreItem xmlns:ds="http://schemas.openxmlformats.org/officeDocument/2006/customXml" ds:itemID="{718E164A-18A7-4BEA-9945-990718AAB90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5460189-CDD2-4040-B3C1-C13F00F33903}"/>
</file>

<file path=docProps/app.xml><?xml version="1.0" encoding="utf-8"?>
<Properties xmlns="http://schemas.openxmlformats.org/officeDocument/2006/extended-properties" xmlns:vt="http://schemas.openxmlformats.org/officeDocument/2006/docPropsVTypes">
  <Template>Normal.dotm</Template>
  <TotalTime>0</TotalTime>
  <Pages>66</Pages>
  <Words>14009</Words>
  <Characters>79857</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ACE Direct Platform Release Documentation User Guide</vt:lpstr>
    </vt:vector>
  </TitlesOfParts>
  <Company/>
  <LinksUpToDate>false</LinksUpToDate>
  <CharactersWithSpaces>93679</CharactersWithSpaces>
  <SharedDoc>false</SharedDoc>
  <HLinks>
    <vt:vector size="480" baseType="variant">
      <vt:variant>
        <vt:i4>6029388</vt:i4>
      </vt:variant>
      <vt:variant>
        <vt:i4>745</vt:i4>
      </vt:variant>
      <vt:variant>
        <vt:i4>0</vt:i4>
      </vt:variant>
      <vt:variant>
        <vt:i4>5</vt:i4>
      </vt:variant>
      <vt:variant>
        <vt:lpwstr>https://redis.io/</vt:lpwstr>
      </vt:variant>
      <vt:variant>
        <vt:lpwstr/>
      </vt:variant>
      <vt:variant>
        <vt:i4>327698</vt:i4>
      </vt:variant>
      <vt:variant>
        <vt:i4>688</vt:i4>
      </vt:variant>
      <vt:variant>
        <vt:i4>0</vt:i4>
      </vt:variant>
      <vt:variant>
        <vt:i4>5</vt:i4>
      </vt:variant>
      <vt:variant>
        <vt:lpwstr>https://github.com/FCC/ACEDirect</vt:lpwstr>
      </vt:variant>
      <vt:variant>
        <vt:lpwstr/>
      </vt:variant>
      <vt:variant>
        <vt:i4>2097195</vt:i4>
      </vt:variant>
      <vt:variant>
        <vt:i4>479</vt:i4>
      </vt:variant>
      <vt:variant>
        <vt:i4>0</vt:i4>
      </vt:variant>
      <vt:variant>
        <vt:i4>5</vt:i4>
      </vt:variant>
      <vt:variant>
        <vt:lpwstr>https://xyzcorp.org/XYZDirect/agent</vt:lpwstr>
      </vt:variant>
      <vt:variant>
        <vt:lpwstr/>
      </vt:variant>
      <vt:variant>
        <vt:i4>327698</vt:i4>
      </vt:variant>
      <vt:variant>
        <vt:i4>450</vt:i4>
      </vt:variant>
      <vt:variant>
        <vt:i4>0</vt:i4>
      </vt:variant>
      <vt:variant>
        <vt:i4>5</vt:i4>
      </vt:variant>
      <vt:variant>
        <vt:lpwstr>https://github.com/FCC/ACEDirect</vt:lpwstr>
      </vt:variant>
      <vt:variant>
        <vt:lpwstr/>
      </vt:variant>
      <vt:variant>
        <vt:i4>1179708</vt:i4>
      </vt:variant>
      <vt:variant>
        <vt:i4>443</vt:i4>
      </vt:variant>
      <vt:variant>
        <vt:i4>0</vt:i4>
      </vt:variant>
      <vt:variant>
        <vt:i4>5</vt:i4>
      </vt:variant>
      <vt:variant>
        <vt:lpwstr/>
      </vt:variant>
      <vt:variant>
        <vt:lpwstr>_Toc41575586</vt:lpwstr>
      </vt:variant>
      <vt:variant>
        <vt:i4>1114172</vt:i4>
      </vt:variant>
      <vt:variant>
        <vt:i4>437</vt:i4>
      </vt:variant>
      <vt:variant>
        <vt:i4>0</vt:i4>
      </vt:variant>
      <vt:variant>
        <vt:i4>5</vt:i4>
      </vt:variant>
      <vt:variant>
        <vt:lpwstr/>
      </vt:variant>
      <vt:variant>
        <vt:lpwstr>_Toc41575585</vt:lpwstr>
      </vt:variant>
      <vt:variant>
        <vt:i4>1048636</vt:i4>
      </vt:variant>
      <vt:variant>
        <vt:i4>431</vt:i4>
      </vt:variant>
      <vt:variant>
        <vt:i4>0</vt:i4>
      </vt:variant>
      <vt:variant>
        <vt:i4>5</vt:i4>
      </vt:variant>
      <vt:variant>
        <vt:lpwstr/>
      </vt:variant>
      <vt:variant>
        <vt:lpwstr>_Toc41575584</vt:lpwstr>
      </vt:variant>
      <vt:variant>
        <vt:i4>1507388</vt:i4>
      </vt:variant>
      <vt:variant>
        <vt:i4>425</vt:i4>
      </vt:variant>
      <vt:variant>
        <vt:i4>0</vt:i4>
      </vt:variant>
      <vt:variant>
        <vt:i4>5</vt:i4>
      </vt:variant>
      <vt:variant>
        <vt:lpwstr/>
      </vt:variant>
      <vt:variant>
        <vt:lpwstr>_Toc41575583</vt:lpwstr>
      </vt:variant>
      <vt:variant>
        <vt:i4>1441852</vt:i4>
      </vt:variant>
      <vt:variant>
        <vt:i4>419</vt:i4>
      </vt:variant>
      <vt:variant>
        <vt:i4>0</vt:i4>
      </vt:variant>
      <vt:variant>
        <vt:i4>5</vt:i4>
      </vt:variant>
      <vt:variant>
        <vt:lpwstr/>
      </vt:variant>
      <vt:variant>
        <vt:lpwstr>_Toc41575582</vt:lpwstr>
      </vt:variant>
      <vt:variant>
        <vt:i4>1376316</vt:i4>
      </vt:variant>
      <vt:variant>
        <vt:i4>413</vt:i4>
      </vt:variant>
      <vt:variant>
        <vt:i4>0</vt:i4>
      </vt:variant>
      <vt:variant>
        <vt:i4>5</vt:i4>
      </vt:variant>
      <vt:variant>
        <vt:lpwstr/>
      </vt:variant>
      <vt:variant>
        <vt:lpwstr>_Toc41575581</vt:lpwstr>
      </vt:variant>
      <vt:variant>
        <vt:i4>1310780</vt:i4>
      </vt:variant>
      <vt:variant>
        <vt:i4>407</vt:i4>
      </vt:variant>
      <vt:variant>
        <vt:i4>0</vt:i4>
      </vt:variant>
      <vt:variant>
        <vt:i4>5</vt:i4>
      </vt:variant>
      <vt:variant>
        <vt:lpwstr/>
      </vt:variant>
      <vt:variant>
        <vt:lpwstr>_Toc41575580</vt:lpwstr>
      </vt:variant>
      <vt:variant>
        <vt:i4>1966131</vt:i4>
      </vt:variant>
      <vt:variant>
        <vt:i4>398</vt:i4>
      </vt:variant>
      <vt:variant>
        <vt:i4>0</vt:i4>
      </vt:variant>
      <vt:variant>
        <vt:i4>5</vt:i4>
      </vt:variant>
      <vt:variant>
        <vt:lpwstr/>
      </vt:variant>
      <vt:variant>
        <vt:lpwstr>_Toc41593819</vt:lpwstr>
      </vt:variant>
      <vt:variant>
        <vt:i4>2031667</vt:i4>
      </vt:variant>
      <vt:variant>
        <vt:i4>392</vt:i4>
      </vt:variant>
      <vt:variant>
        <vt:i4>0</vt:i4>
      </vt:variant>
      <vt:variant>
        <vt:i4>5</vt:i4>
      </vt:variant>
      <vt:variant>
        <vt:lpwstr/>
      </vt:variant>
      <vt:variant>
        <vt:lpwstr>_Toc41593818</vt:lpwstr>
      </vt:variant>
      <vt:variant>
        <vt:i4>1048627</vt:i4>
      </vt:variant>
      <vt:variant>
        <vt:i4>386</vt:i4>
      </vt:variant>
      <vt:variant>
        <vt:i4>0</vt:i4>
      </vt:variant>
      <vt:variant>
        <vt:i4>5</vt:i4>
      </vt:variant>
      <vt:variant>
        <vt:lpwstr/>
      </vt:variant>
      <vt:variant>
        <vt:lpwstr>_Toc41593817</vt:lpwstr>
      </vt:variant>
      <vt:variant>
        <vt:i4>1114163</vt:i4>
      </vt:variant>
      <vt:variant>
        <vt:i4>380</vt:i4>
      </vt:variant>
      <vt:variant>
        <vt:i4>0</vt:i4>
      </vt:variant>
      <vt:variant>
        <vt:i4>5</vt:i4>
      </vt:variant>
      <vt:variant>
        <vt:lpwstr/>
      </vt:variant>
      <vt:variant>
        <vt:lpwstr>_Toc41593816</vt:lpwstr>
      </vt:variant>
      <vt:variant>
        <vt:i4>1179699</vt:i4>
      </vt:variant>
      <vt:variant>
        <vt:i4>374</vt:i4>
      </vt:variant>
      <vt:variant>
        <vt:i4>0</vt:i4>
      </vt:variant>
      <vt:variant>
        <vt:i4>5</vt:i4>
      </vt:variant>
      <vt:variant>
        <vt:lpwstr/>
      </vt:variant>
      <vt:variant>
        <vt:lpwstr>_Toc41593815</vt:lpwstr>
      </vt:variant>
      <vt:variant>
        <vt:i4>1245235</vt:i4>
      </vt:variant>
      <vt:variant>
        <vt:i4>368</vt:i4>
      </vt:variant>
      <vt:variant>
        <vt:i4>0</vt:i4>
      </vt:variant>
      <vt:variant>
        <vt:i4>5</vt:i4>
      </vt:variant>
      <vt:variant>
        <vt:lpwstr/>
      </vt:variant>
      <vt:variant>
        <vt:lpwstr>_Toc41593814</vt:lpwstr>
      </vt:variant>
      <vt:variant>
        <vt:i4>1310771</vt:i4>
      </vt:variant>
      <vt:variant>
        <vt:i4>362</vt:i4>
      </vt:variant>
      <vt:variant>
        <vt:i4>0</vt:i4>
      </vt:variant>
      <vt:variant>
        <vt:i4>5</vt:i4>
      </vt:variant>
      <vt:variant>
        <vt:lpwstr/>
      </vt:variant>
      <vt:variant>
        <vt:lpwstr>_Toc41593813</vt:lpwstr>
      </vt:variant>
      <vt:variant>
        <vt:i4>1376307</vt:i4>
      </vt:variant>
      <vt:variant>
        <vt:i4>356</vt:i4>
      </vt:variant>
      <vt:variant>
        <vt:i4>0</vt:i4>
      </vt:variant>
      <vt:variant>
        <vt:i4>5</vt:i4>
      </vt:variant>
      <vt:variant>
        <vt:lpwstr/>
      </vt:variant>
      <vt:variant>
        <vt:lpwstr>_Toc41593812</vt:lpwstr>
      </vt:variant>
      <vt:variant>
        <vt:i4>1441843</vt:i4>
      </vt:variant>
      <vt:variant>
        <vt:i4>350</vt:i4>
      </vt:variant>
      <vt:variant>
        <vt:i4>0</vt:i4>
      </vt:variant>
      <vt:variant>
        <vt:i4>5</vt:i4>
      </vt:variant>
      <vt:variant>
        <vt:lpwstr/>
      </vt:variant>
      <vt:variant>
        <vt:lpwstr>_Toc41593811</vt:lpwstr>
      </vt:variant>
      <vt:variant>
        <vt:i4>1507379</vt:i4>
      </vt:variant>
      <vt:variant>
        <vt:i4>344</vt:i4>
      </vt:variant>
      <vt:variant>
        <vt:i4>0</vt:i4>
      </vt:variant>
      <vt:variant>
        <vt:i4>5</vt:i4>
      </vt:variant>
      <vt:variant>
        <vt:lpwstr/>
      </vt:variant>
      <vt:variant>
        <vt:lpwstr>_Toc41593810</vt:lpwstr>
      </vt:variant>
      <vt:variant>
        <vt:i4>1966130</vt:i4>
      </vt:variant>
      <vt:variant>
        <vt:i4>338</vt:i4>
      </vt:variant>
      <vt:variant>
        <vt:i4>0</vt:i4>
      </vt:variant>
      <vt:variant>
        <vt:i4>5</vt:i4>
      </vt:variant>
      <vt:variant>
        <vt:lpwstr/>
      </vt:variant>
      <vt:variant>
        <vt:lpwstr>_Toc41593809</vt:lpwstr>
      </vt:variant>
      <vt:variant>
        <vt:i4>2031666</vt:i4>
      </vt:variant>
      <vt:variant>
        <vt:i4>332</vt:i4>
      </vt:variant>
      <vt:variant>
        <vt:i4>0</vt:i4>
      </vt:variant>
      <vt:variant>
        <vt:i4>5</vt:i4>
      </vt:variant>
      <vt:variant>
        <vt:lpwstr/>
      </vt:variant>
      <vt:variant>
        <vt:lpwstr>_Toc41593808</vt:lpwstr>
      </vt:variant>
      <vt:variant>
        <vt:i4>1048626</vt:i4>
      </vt:variant>
      <vt:variant>
        <vt:i4>326</vt:i4>
      </vt:variant>
      <vt:variant>
        <vt:i4>0</vt:i4>
      </vt:variant>
      <vt:variant>
        <vt:i4>5</vt:i4>
      </vt:variant>
      <vt:variant>
        <vt:lpwstr/>
      </vt:variant>
      <vt:variant>
        <vt:lpwstr>_Toc41593807</vt:lpwstr>
      </vt:variant>
      <vt:variant>
        <vt:i4>1114162</vt:i4>
      </vt:variant>
      <vt:variant>
        <vt:i4>320</vt:i4>
      </vt:variant>
      <vt:variant>
        <vt:i4>0</vt:i4>
      </vt:variant>
      <vt:variant>
        <vt:i4>5</vt:i4>
      </vt:variant>
      <vt:variant>
        <vt:lpwstr/>
      </vt:variant>
      <vt:variant>
        <vt:lpwstr>_Toc41593806</vt:lpwstr>
      </vt:variant>
      <vt:variant>
        <vt:i4>1179698</vt:i4>
      </vt:variant>
      <vt:variant>
        <vt:i4>314</vt:i4>
      </vt:variant>
      <vt:variant>
        <vt:i4>0</vt:i4>
      </vt:variant>
      <vt:variant>
        <vt:i4>5</vt:i4>
      </vt:variant>
      <vt:variant>
        <vt:lpwstr/>
      </vt:variant>
      <vt:variant>
        <vt:lpwstr>_Toc41593805</vt:lpwstr>
      </vt:variant>
      <vt:variant>
        <vt:i4>1245234</vt:i4>
      </vt:variant>
      <vt:variant>
        <vt:i4>308</vt:i4>
      </vt:variant>
      <vt:variant>
        <vt:i4>0</vt:i4>
      </vt:variant>
      <vt:variant>
        <vt:i4>5</vt:i4>
      </vt:variant>
      <vt:variant>
        <vt:lpwstr/>
      </vt:variant>
      <vt:variant>
        <vt:lpwstr>_Toc41593804</vt:lpwstr>
      </vt:variant>
      <vt:variant>
        <vt:i4>1310770</vt:i4>
      </vt:variant>
      <vt:variant>
        <vt:i4>302</vt:i4>
      </vt:variant>
      <vt:variant>
        <vt:i4>0</vt:i4>
      </vt:variant>
      <vt:variant>
        <vt:i4>5</vt:i4>
      </vt:variant>
      <vt:variant>
        <vt:lpwstr/>
      </vt:variant>
      <vt:variant>
        <vt:lpwstr>_Toc41593803</vt:lpwstr>
      </vt:variant>
      <vt:variant>
        <vt:i4>1376306</vt:i4>
      </vt:variant>
      <vt:variant>
        <vt:i4>296</vt:i4>
      </vt:variant>
      <vt:variant>
        <vt:i4>0</vt:i4>
      </vt:variant>
      <vt:variant>
        <vt:i4>5</vt:i4>
      </vt:variant>
      <vt:variant>
        <vt:lpwstr/>
      </vt:variant>
      <vt:variant>
        <vt:lpwstr>_Toc41593802</vt:lpwstr>
      </vt:variant>
      <vt:variant>
        <vt:i4>1441842</vt:i4>
      </vt:variant>
      <vt:variant>
        <vt:i4>290</vt:i4>
      </vt:variant>
      <vt:variant>
        <vt:i4>0</vt:i4>
      </vt:variant>
      <vt:variant>
        <vt:i4>5</vt:i4>
      </vt:variant>
      <vt:variant>
        <vt:lpwstr/>
      </vt:variant>
      <vt:variant>
        <vt:lpwstr>_Toc41593801</vt:lpwstr>
      </vt:variant>
      <vt:variant>
        <vt:i4>1507378</vt:i4>
      </vt:variant>
      <vt:variant>
        <vt:i4>284</vt:i4>
      </vt:variant>
      <vt:variant>
        <vt:i4>0</vt:i4>
      </vt:variant>
      <vt:variant>
        <vt:i4>5</vt:i4>
      </vt:variant>
      <vt:variant>
        <vt:lpwstr/>
      </vt:variant>
      <vt:variant>
        <vt:lpwstr>_Toc41593800</vt:lpwstr>
      </vt:variant>
      <vt:variant>
        <vt:i4>1114171</vt:i4>
      </vt:variant>
      <vt:variant>
        <vt:i4>278</vt:i4>
      </vt:variant>
      <vt:variant>
        <vt:i4>0</vt:i4>
      </vt:variant>
      <vt:variant>
        <vt:i4>5</vt:i4>
      </vt:variant>
      <vt:variant>
        <vt:lpwstr/>
      </vt:variant>
      <vt:variant>
        <vt:lpwstr>_Toc41593799</vt:lpwstr>
      </vt:variant>
      <vt:variant>
        <vt:i4>1048635</vt:i4>
      </vt:variant>
      <vt:variant>
        <vt:i4>272</vt:i4>
      </vt:variant>
      <vt:variant>
        <vt:i4>0</vt:i4>
      </vt:variant>
      <vt:variant>
        <vt:i4>5</vt:i4>
      </vt:variant>
      <vt:variant>
        <vt:lpwstr/>
      </vt:variant>
      <vt:variant>
        <vt:lpwstr>_Toc41593798</vt:lpwstr>
      </vt:variant>
      <vt:variant>
        <vt:i4>2031675</vt:i4>
      </vt:variant>
      <vt:variant>
        <vt:i4>266</vt:i4>
      </vt:variant>
      <vt:variant>
        <vt:i4>0</vt:i4>
      </vt:variant>
      <vt:variant>
        <vt:i4>5</vt:i4>
      </vt:variant>
      <vt:variant>
        <vt:lpwstr/>
      </vt:variant>
      <vt:variant>
        <vt:lpwstr>_Toc41593797</vt:lpwstr>
      </vt:variant>
      <vt:variant>
        <vt:i4>1179697</vt:i4>
      </vt:variant>
      <vt:variant>
        <vt:i4>257</vt:i4>
      </vt:variant>
      <vt:variant>
        <vt:i4>0</vt:i4>
      </vt:variant>
      <vt:variant>
        <vt:i4>5</vt:i4>
      </vt:variant>
      <vt:variant>
        <vt:lpwstr/>
      </vt:variant>
      <vt:variant>
        <vt:lpwstr>_Toc41575556</vt:lpwstr>
      </vt:variant>
      <vt:variant>
        <vt:i4>1114161</vt:i4>
      </vt:variant>
      <vt:variant>
        <vt:i4>251</vt:i4>
      </vt:variant>
      <vt:variant>
        <vt:i4>0</vt:i4>
      </vt:variant>
      <vt:variant>
        <vt:i4>5</vt:i4>
      </vt:variant>
      <vt:variant>
        <vt:lpwstr/>
      </vt:variant>
      <vt:variant>
        <vt:lpwstr>_Toc41575555</vt:lpwstr>
      </vt:variant>
      <vt:variant>
        <vt:i4>1048625</vt:i4>
      </vt:variant>
      <vt:variant>
        <vt:i4>245</vt:i4>
      </vt:variant>
      <vt:variant>
        <vt:i4>0</vt:i4>
      </vt:variant>
      <vt:variant>
        <vt:i4>5</vt:i4>
      </vt:variant>
      <vt:variant>
        <vt:lpwstr/>
      </vt:variant>
      <vt:variant>
        <vt:lpwstr>_Toc41575554</vt:lpwstr>
      </vt:variant>
      <vt:variant>
        <vt:i4>1507377</vt:i4>
      </vt:variant>
      <vt:variant>
        <vt:i4>239</vt:i4>
      </vt:variant>
      <vt:variant>
        <vt:i4>0</vt:i4>
      </vt:variant>
      <vt:variant>
        <vt:i4>5</vt:i4>
      </vt:variant>
      <vt:variant>
        <vt:lpwstr/>
      </vt:variant>
      <vt:variant>
        <vt:lpwstr>_Toc41575553</vt:lpwstr>
      </vt:variant>
      <vt:variant>
        <vt:i4>1441841</vt:i4>
      </vt:variant>
      <vt:variant>
        <vt:i4>233</vt:i4>
      </vt:variant>
      <vt:variant>
        <vt:i4>0</vt:i4>
      </vt:variant>
      <vt:variant>
        <vt:i4>5</vt:i4>
      </vt:variant>
      <vt:variant>
        <vt:lpwstr/>
      </vt:variant>
      <vt:variant>
        <vt:lpwstr>_Toc41575552</vt:lpwstr>
      </vt:variant>
      <vt:variant>
        <vt:i4>1376305</vt:i4>
      </vt:variant>
      <vt:variant>
        <vt:i4>227</vt:i4>
      </vt:variant>
      <vt:variant>
        <vt:i4>0</vt:i4>
      </vt:variant>
      <vt:variant>
        <vt:i4>5</vt:i4>
      </vt:variant>
      <vt:variant>
        <vt:lpwstr/>
      </vt:variant>
      <vt:variant>
        <vt:lpwstr>_Toc41575551</vt:lpwstr>
      </vt:variant>
      <vt:variant>
        <vt:i4>1310769</vt:i4>
      </vt:variant>
      <vt:variant>
        <vt:i4>221</vt:i4>
      </vt:variant>
      <vt:variant>
        <vt:i4>0</vt:i4>
      </vt:variant>
      <vt:variant>
        <vt:i4>5</vt:i4>
      </vt:variant>
      <vt:variant>
        <vt:lpwstr/>
      </vt:variant>
      <vt:variant>
        <vt:lpwstr>_Toc41575550</vt:lpwstr>
      </vt:variant>
      <vt:variant>
        <vt:i4>1900592</vt:i4>
      </vt:variant>
      <vt:variant>
        <vt:i4>215</vt:i4>
      </vt:variant>
      <vt:variant>
        <vt:i4>0</vt:i4>
      </vt:variant>
      <vt:variant>
        <vt:i4>5</vt:i4>
      </vt:variant>
      <vt:variant>
        <vt:lpwstr/>
      </vt:variant>
      <vt:variant>
        <vt:lpwstr>_Toc41575549</vt:lpwstr>
      </vt:variant>
      <vt:variant>
        <vt:i4>1835056</vt:i4>
      </vt:variant>
      <vt:variant>
        <vt:i4>209</vt:i4>
      </vt:variant>
      <vt:variant>
        <vt:i4>0</vt:i4>
      </vt:variant>
      <vt:variant>
        <vt:i4>5</vt:i4>
      </vt:variant>
      <vt:variant>
        <vt:lpwstr/>
      </vt:variant>
      <vt:variant>
        <vt:lpwstr>_Toc41575548</vt:lpwstr>
      </vt:variant>
      <vt:variant>
        <vt:i4>1245232</vt:i4>
      </vt:variant>
      <vt:variant>
        <vt:i4>203</vt:i4>
      </vt:variant>
      <vt:variant>
        <vt:i4>0</vt:i4>
      </vt:variant>
      <vt:variant>
        <vt:i4>5</vt:i4>
      </vt:variant>
      <vt:variant>
        <vt:lpwstr/>
      </vt:variant>
      <vt:variant>
        <vt:lpwstr>_Toc41575547</vt:lpwstr>
      </vt:variant>
      <vt:variant>
        <vt:i4>1179696</vt:i4>
      </vt:variant>
      <vt:variant>
        <vt:i4>197</vt:i4>
      </vt:variant>
      <vt:variant>
        <vt:i4>0</vt:i4>
      </vt:variant>
      <vt:variant>
        <vt:i4>5</vt:i4>
      </vt:variant>
      <vt:variant>
        <vt:lpwstr/>
      </vt:variant>
      <vt:variant>
        <vt:lpwstr>_Toc41575546</vt:lpwstr>
      </vt:variant>
      <vt:variant>
        <vt:i4>1114160</vt:i4>
      </vt:variant>
      <vt:variant>
        <vt:i4>191</vt:i4>
      </vt:variant>
      <vt:variant>
        <vt:i4>0</vt:i4>
      </vt:variant>
      <vt:variant>
        <vt:i4>5</vt:i4>
      </vt:variant>
      <vt:variant>
        <vt:lpwstr/>
      </vt:variant>
      <vt:variant>
        <vt:lpwstr>_Toc41575545</vt:lpwstr>
      </vt:variant>
      <vt:variant>
        <vt:i4>1048624</vt:i4>
      </vt:variant>
      <vt:variant>
        <vt:i4>185</vt:i4>
      </vt:variant>
      <vt:variant>
        <vt:i4>0</vt:i4>
      </vt:variant>
      <vt:variant>
        <vt:i4>5</vt:i4>
      </vt:variant>
      <vt:variant>
        <vt:lpwstr/>
      </vt:variant>
      <vt:variant>
        <vt:lpwstr>_Toc41575544</vt:lpwstr>
      </vt:variant>
      <vt:variant>
        <vt:i4>1507376</vt:i4>
      </vt:variant>
      <vt:variant>
        <vt:i4>179</vt:i4>
      </vt:variant>
      <vt:variant>
        <vt:i4>0</vt:i4>
      </vt:variant>
      <vt:variant>
        <vt:i4>5</vt:i4>
      </vt:variant>
      <vt:variant>
        <vt:lpwstr/>
      </vt:variant>
      <vt:variant>
        <vt:lpwstr>_Toc41575543</vt:lpwstr>
      </vt:variant>
      <vt:variant>
        <vt:i4>1441840</vt:i4>
      </vt:variant>
      <vt:variant>
        <vt:i4>173</vt:i4>
      </vt:variant>
      <vt:variant>
        <vt:i4>0</vt:i4>
      </vt:variant>
      <vt:variant>
        <vt:i4>5</vt:i4>
      </vt:variant>
      <vt:variant>
        <vt:lpwstr/>
      </vt:variant>
      <vt:variant>
        <vt:lpwstr>_Toc41575542</vt:lpwstr>
      </vt:variant>
      <vt:variant>
        <vt:i4>1376304</vt:i4>
      </vt:variant>
      <vt:variant>
        <vt:i4>167</vt:i4>
      </vt:variant>
      <vt:variant>
        <vt:i4>0</vt:i4>
      </vt:variant>
      <vt:variant>
        <vt:i4>5</vt:i4>
      </vt:variant>
      <vt:variant>
        <vt:lpwstr/>
      </vt:variant>
      <vt:variant>
        <vt:lpwstr>_Toc41575541</vt:lpwstr>
      </vt:variant>
      <vt:variant>
        <vt:i4>1310768</vt:i4>
      </vt:variant>
      <vt:variant>
        <vt:i4>161</vt:i4>
      </vt:variant>
      <vt:variant>
        <vt:i4>0</vt:i4>
      </vt:variant>
      <vt:variant>
        <vt:i4>5</vt:i4>
      </vt:variant>
      <vt:variant>
        <vt:lpwstr/>
      </vt:variant>
      <vt:variant>
        <vt:lpwstr>_Toc41575540</vt:lpwstr>
      </vt:variant>
      <vt:variant>
        <vt:i4>1900599</vt:i4>
      </vt:variant>
      <vt:variant>
        <vt:i4>155</vt:i4>
      </vt:variant>
      <vt:variant>
        <vt:i4>0</vt:i4>
      </vt:variant>
      <vt:variant>
        <vt:i4>5</vt:i4>
      </vt:variant>
      <vt:variant>
        <vt:lpwstr/>
      </vt:variant>
      <vt:variant>
        <vt:lpwstr>_Toc41575539</vt:lpwstr>
      </vt:variant>
      <vt:variant>
        <vt:i4>1835063</vt:i4>
      </vt:variant>
      <vt:variant>
        <vt:i4>149</vt:i4>
      </vt:variant>
      <vt:variant>
        <vt:i4>0</vt:i4>
      </vt:variant>
      <vt:variant>
        <vt:i4>5</vt:i4>
      </vt:variant>
      <vt:variant>
        <vt:lpwstr/>
      </vt:variant>
      <vt:variant>
        <vt:lpwstr>_Toc41575538</vt:lpwstr>
      </vt:variant>
      <vt:variant>
        <vt:i4>1245239</vt:i4>
      </vt:variant>
      <vt:variant>
        <vt:i4>143</vt:i4>
      </vt:variant>
      <vt:variant>
        <vt:i4>0</vt:i4>
      </vt:variant>
      <vt:variant>
        <vt:i4>5</vt:i4>
      </vt:variant>
      <vt:variant>
        <vt:lpwstr/>
      </vt:variant>
      <vt:variant>
        <vt:lpwstr>_Toc41575537</vt:lpwstr>
      </vt:variant>
      <vt:variant>
        <vt:i4>1179703</vt:i4>
      </vt:variant>
      <vt:variant>
        <vt:i4>137</vt:i4>
      </vt:variant>
      <vt:variant>
        <vt:i4>0</vt:i4>
      </vt:variant>
      <vt:variant>
        <vt:i4>5</vt:i4>
      </vt:variant>
      <vt:variant>
        <vt:lpwstr/>
      </vt:variant>
      <vt:variant>
        <vt:lpwstr>_Toc41575536</vt:lpwstr>
      </vt:variant>
      <vt:variant>
        <vt:i4>1114167</vt:i4>
      </vt:variant>
      <vt:variant>
        <vt:i4>131</vt:i4>
      </vt:variant>
      <vt:variant>
        <vt:i4>0</vt:i4>
      </vt:variant>
      <vt:variant>
        <vt:i4>5</vt:i4>
      </vt:variant>
      <vt:variant>
        <vt:lpwstr/>
      </vt:variant>
      <vt:variant>
        <vt:lpwstr>_Toc41575535</vt:lpwstr>
      </vt:variant>
      <vt:variant>
        <vt:i4>1048631</vt:i4>
      </vt:variant>
      <vt:variant>
        <vt:i4>125</vt:i4>
      </vt:variant>
      <vt:variant>
        <vt:i4>0</vt:i4>
      </vt:variant>
      <vt:variant>
        <vt:i4>5</vt:i4>
      </vt:variant>
      <vt:variant>
        <vt:lpwstr/>
      </vt:variant>
      <vt:variant>
        <vt:lpwstr>_Toc41575534</vt:lpwstr>
      </vt:variant>
      <vt:variant>
        <vt:i4>1507383</vt:i4>
      </vt:variant>
      <vt:variant>
        <vt:i4>119</vt:i4>
      </vt:variant>
      <vt:variant>
        <vt:i4>0</vt:i4>
      </vt:variant>
      <vt:variant>
        <vt:i4>5</vt:i4>
      </vt:variant>
      <vt:variant>
        <vt:lpwstr/>
      </vt:variant>
      <vt:variant>
        <vt:lpwstr>_Toc41575533</vt:lpwstr>
      </vt:variant>
      <vt:variant>
        <vt:i4>1441847</vt:i4>
      </vt:variant>
      <vt:variant>
        <vt:i4>113</vt:i4>
      </vt:variant>
      <vt:variant>
        <vt:i4>0</vt:i4>
      </vt:variant>
      <vt:variant>
        <vt:i4>5</vt:i4>
      </vt:variant>
      <vt:variant>
        <vt:lpwstr/>
      </vt:variant>
      <vt:variant>
        <vt:lpwstr>_Toc41575532</vt:lpwstr>
      </vt:variant>
      <vt:variant>
        <vt:i4>1376311</vt:i4>
      </vt:variant>
      <vt:variant>
        <vt:i4>107</vt:i4>
      </vt:variant>
      <vt:variant>
        <vt:i4>0</vt:i4>
      </vt:variant>
      <vt:variant>
        <vt:i4>5</vt:i4>
      </vt:variant>
      <vt:variant>
        <vt:lpwstr/>
      </vt:variant>
      <vt:variant>
        <vt:lpwstr>_Toc41575531</vt:lpwstr>
      </vt:variant>
      <vt:variant>
        <vt:i4>1310775</vt:i4>
      </vt:variant>
      <vt:variant>
        <vt:i4>101</vt:i4>
      </vt:variant>
      <vt:variant>
        <vt:i4>0</vt:i4>
      </vt:variant>
      <vt:variant>
        <vt:i4>5</vt:i4>
      </vt:variant>
      <vt:variant>
        <vt:lpwstr/>
      </vt:variant>
      <vt:variant>
        <vt:lpwstr>_Toc41575530</vt:lpwstr>
      </vt:variant>
      <vt:variant>
        <vt:i4>1900598</vt:i4>
      </vt:variant>
      <vt:variant>
        <vt:i4>95</vt:i4>
      </vt:variant>
      <vt:variant>
        <vt:i4>0</vt:i4>
      </vt:variant>
      <vt:variant>
        <vt:i4>5</vt:i4>
      </vt:variant>
      <vt:variant>
        <vt:lpwstr/>
      </vt:variant>
      <vt:variant>
        <vt:lpwstr>_Toc41575529</vt:lpwstr>
      </vt:variant>
      <vt:variant>
        <vt:i4>1835062</vt:i4>
      </vt:variant>
      <vt:variant>
        <vt:i4>89</vt:i4>
      </vt:variant>
      <vt:variant>
        <vt:i4>0</vt:i4>
      </vt:variant>
      <vt:variant>
        <vt:i4>5</vt:i4>
      </vt:variant>
      <vt:variant>
        <vt:lpwstr/>
      </vt:variant>
      <vt:variant>
        <vt:lpwstr>_Toc41575528</vt:lpwstr>
      </vt:variant>
      <vt:variant>
        <vt:i4>1245238</vt:i4>
      </vt:variant>
      <vt:variant>
        <vt:i4>83</vt:i4>
      </vt:variant>
      <vt:variant>
        <vt:i4>0</vt:i4>
      </vt:variant>
      <vt:variant>
        <vt:i4>5</vt:i4>
      </vt:variant>
      <vt:variant>
        <vt:lpwstr/>
      </vt:variant>
      <vt:variant>
        <vt:lpwstr>_Toc41575527</vt:lpwstr>
      </vt:variant>
      <vt:variant>
        <vt:i4>1179702</vt:i4>
      </vt:variant>
      <vt:variant>
        <vt:i4>77</vt:i4>
      </vt:variant>
      <vt:variant>
        <vt:i4>0</vt:i4>
      </vt:variant>
      <vt:variant>
        <vt:i4>5</vt:i4>
      </vt:variant>
      <vt:variant>
        <vt:lpwstr/>
      </vt:variant>
      <vt:variant>
        <vt:lpwstr>_Toc41575526</vt:lpwstr>
      </vt:variant>
      <vt:variant>
        <vt:i4>1114166</vt:i4>
      </vt:variant>
      <vt:variant>
        <vt:i4>71</vt:i4>
      </vt:variant>
      <vt:variant>
        <vt:i4>0</vt:i4>
      </vt:variant>
      <vt:variant>
        <vt:i4>5</vt:i4>
      </vt:variant>
      <vt:variant>
        <vt:lpwstr/>
      </vt:variant>
      <vt:variant>
        <vt:lpwstr>_Toc41575525</vt:lpwstr>
      </vt:variant>
      <vt:variant>
        <vt:i4>1048630</vt:i4>
      </vt:variant>
      <vt:variant>
        <vt:i4>65</vt:i4>
      </vt:variant>
      <vt:variant>
        <vt:i4>0</vt:i4>
      </vt:variant>
      <vt:variant>
        <vt:i4>5</vt:i4>
      </vt:variant>
      <vt:variant>
        <vt:lpwstr/>
      </vt:variant>
      <vt:variant>
        <vt:lpwstr>_Toc41575524</vt:lpwstr>
      </vt:variant>
      <vt:variant>
        <vt:i4>1507382</vt:i4>
      </vt:variant>
      <vt:variant>
        <vt:i4>59</vt:i4>
      </vt:variant>
      <vt:variant>
        <vt:i4>0</vt:i4>
      </vt:variant>
      <vt:variant>
        <vt:i4>5</vt:i4>
      </vt:variant>
      <vt:variant>
        <vt:lpwstr/>
      </vt:variant>
      <vt:variant>
        <vt:lpwstr>_Toc41575523</vt:lpwstr>
      </vt:variant>
      <vt:variant>
        <vt:i4>1441846</vt:i4>
      </vt:variant>
      <vt:variant>
        <vt:i4>53</vt:i4>
      </vt:variant>
      <vt:variant>
        <vt:i4>0</vt:i4>
      </vt:variant>
      <vt:variant>
        <vt:i4>5</vt:i4>
      </vt:variant>
      <vt:variant>
        <vt:lpwstr/>
      </vt:variant>
      <vt:variant>
        <vt:lpwstr>_Toc41575522</vt:lpwstr>
      </vt:variant>
      <vt:variant>
        <vt:i4>1376310</vt:i4>
      </vt:variant>
      <vt:variant>
        <vt:i4>47</vt:i4>
      </vt:variant>
      <vt:variant>
        <vt:i4>0</vt:i4>
      </vt:variant>
      <vt:variant>
        <vt:i4>5</vt:i4>
      </vt:variant>
      <vt:variant>
        <vt:lpwstr/>
      </vt:variant>
      <vt:variant>
        <vt:lpwstr>_Toc41575521</vt:lpwstr>
      </vt:variant>
      <vt:variant>
        <vt:i4>1310774</vt:i4>
      </vt:variant>
      <vt:variant>
        <vt:i4>41</vt:i4>
      </vt:variant>
      <vt:variant>
        <vt:i4>0</vt:i4>
      </vt:variant>
      <vt:variant>
        <vt:i4>5</vt:i4>
      </vt:variant>
      <vt:variant>
        <vt:lpwstr/>
      </vt:variant>
      <vt:variant>
        <vt:lpwstr>_Toc41575520</vt:lpwstr>
      </vt:variant>
      <vt:variant>
        <vt:i4>1900597</vt:i4>
      </vt:variant>
      <vt:variant>
        <vt:i4>35</vt:i4>
      </vt:variant>
      <vt:variant>
        <vt:i4>0</vt:i4>
      </vt:variant>
      <vt:variant>
        <vt:i4>5</vt:i4>
      </vt:variant>
      <vt:variant>
        <vt:lpwstr/>
      </vt:variant>
      <vt:variant>
        <vt:lpwstr>_Toc41575519</vt:lpwstr>
      </vt:variant>
      <vt:variant>
        <vt:i4>1835061</vt:i4>
      </vt:variant>
      <vt:variant>
        <vt:i4>29</vt:i4>
      </vt:variant>
      <vt:variant>
        <vt:i4>0</vt:i4>
      </vt:variant>
      <vt:variant>
        <vt:i4>5</vt:i4>
      </vt:variant>
      <vt:variant>
        <vt:lpwstr/>
      </vt:variant>
      <vt:variant>
        <vt:lpwstr>_Toc41575518</vt:lpwstr>
      </vt:variant>
      <vt:variant>
        <vt:i4>1245237</vt:i4>
      </vt:variant>
      <vt:variant>
        <vt:i4>23</vt:i4>
      </vt:variant>
      <vt:variant>
        <vt:i4>0</vt:i4>
      </vt:variant>
      <vt:variant>
        <vt:i4>5</vt:i4>
      </vt:variant>
      <vt:variant>
        <vt:lpwstr/>
      </vt:variant>
      <vt:variant>
        <vt:lpwstr>_Toc41575517</vt:lpwstr>
      </vt:variant>
      <vt:variant>
        <vt:i4>1179701</vt:i4>
      </vt:variant>
      <vt:variant>
        <vt:i4>17</vt:i4>
      </vt:variant>
      <vt:variant>
        <vt:i4>0</vt:i4>
      </vt:variant>
      <vt:variant>
        <vt:i4>5</vt:i4>
      </vt:variant>
      <vt:variant>
        <vt:lpwstr/>
      </vt:variant>
      <vt:variant>
        <vt:lpwstr>_Toc41575516</vt:lpwstr>
      </vt:variant>
      <vt:variant>
        <vt:i4>1114165</vt:i4>
      </vt:variant>
      <vt:variant>
        <vt:i4>11</vt:i4>
      </vt:variant>
      <vt:variant>
        <vt:i4>0</vt:i4>
      </vt:variant>
      <vt:variant>
        <vt:i4>5</vt:i4>
      </vt:variant>
      <vt:variant>
        <vt:lpwstr/>
      </vt:variant>
      <vt:variant>
        <vt:lpwstr>_Toc41575515</vt:lpwstr>
      </vt:variant>
      <vt:variant>
        <vt:i4>1048629</vt:i4>
      </vt:variant>
      <vt:variant>
        <vt:i4>5</vt:i4>
      </vt:variant>
      <vt:variant>
        <vt:i4>0</vt:i4>
      </vt:variant>
      <vt:variant>
        <vt:i4>5</vt:i4>
      </vt:variant>
      <vt:variant>
        <vt:lpwstr/>
      </vt:variant>
      <vt:variant>
        <vt:lpwstr>_Toc41575514</vt:lpwstr>
      </vt:variant>
      <vt:variant>
        <vt:i4>327698</vt:i4>
      </vt:variant>
      <vt:variant>
        <vt:i4>0</vt:i4>
      </vt:variant>
      <vt:variant>
        <vt:i4>0</vt:i4>
      </vt:variant>
      <vt:variant>
        <vt:i4>5</vt:i4>
      </vt:variant>
      <vt:variant>
        <vt:lpwstr>https://github.com/FCC/ACEDirect</vt:lpwstr>
      </vt:variant>
      <vt:variant>
        <vt:lpwstr/>
      </vt:variant>
      <vt:variant>
        <vt:i4>5701658</vt:i4>
      </vt:variant>
      <vt:variant>
        <vt:i4>3</vt:i4>
      </vt:variant>
      <vt:variant>
        <vt:i4>0</vt:i4>
      </vt:variant>
      <vt:variant>
        <vt:i4>5</vt:i4>
      </vt:variant>
      <vt:variant>
        <vt:lpwstr>https://www.fcc.gov/document/fcc-adds-american-sign-language-consumer-support-line-videophone</vt:lpwstr>
      </vt:variant>
      <vt:variant>
        <vt:lpwstr/>
      </vt:variant>
      <vt:variant>
        <vt:i4>2490421</vt:i4>
      </vt:variant>
      <vt:variant>
        <vt:i4>0</vt:i4>
      </vt:variant>
      <vt:variant>
        <vt:i4>0</vt:i4>
      </vt:variant>
      <vt:variant>
        <vt:i4>5</vt:i4>
      </vt:variant>
      <vt:variant>
        <vt:lpwstr>https://www.fcc.gov/ace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ACE Direct Platform Release Documentation User Guide</dc:title>
  <dc:subject>ACE Direct Release Documentation</dc:subject>
  <dc:creator/>
  <cp:keywords/>
  <dc:description/>
  <cp:lastModifiedBy/>
  <cp:revision>1</cp:revision>
  <dcterms:created xsi:type="dcterms:W3CDTF">2020-06-24T14:52:00Z</dcterms:created>
  <dcterms:modified xsi:type="dcterms:W3CDTF">2020-06-24T14:52:00Z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dDocName">
    <vt:lpwstr>PR_19-1147</vt:lpwstr>
  </property>
  <property fmtid="{D5CDD505-2E9C-101B-9397-08002B2CF9AE}" pid="3" name="DISProperties">
    <vt:lpwstr>DISdDocName,DIScgiUrl,DISdWorkflowState,DISdUser,DISdID,DISidcName,DISTaskPaneUrl</vt:lpwstr>
  </property>
  <property fmtid="{D5CDD505-2E9C-101B-9397-08002B2CF9AE}" pid="4" name="DIScgiUrl">
    <vt:lpwstr>http://ecmsrv1.mitre.org/urm/idcplg</vt:lpwstr>
  </property>
  <property fmtid="{D5CDD505-2E9C-101B-9397-08002B2CF9AE}" pid="5" name="DISdUser">
    <vt:lpwstr>ERTORRES</vt:lpwstr>
  </property>
  <property fmtid="{D5CDD505-2E9C-101B-9397-08002B2CF9AE}" pid="6" name="DISdID">
    <vt:lpwstr>259271</vt:lpwstr>
  </property>
  <property fmtid="{D5CDD505-2E9C-101B-9397-08002B2CF9AE}" pid="7" name="DISidcName">
    <vt:lpwstr>ecmsrv1mitreorg16200</vt:lpwstr>
  </property>
  <property fmtid="{D5CDD505-2E9C-101B-9397-08002B2CF9AE}" pid="8" name="DISTaskPaneUrl">
    <vt:lpwstr>http://ecmsrv1.mitre.org/urm/idcplg?IdcService=DESKTOP_DOC_INFO&amp;dDocName=PR_19-1147&amp;dID=259271&amp;ClientControlled=DocMan,taskpane&amp;coreContentOnly=1</vt:lpwstr>
  </property>
  <property fmtid="{D5CDD505-2E9C-101B-9397-08002B2CF9AE}" pid="9" name="DISdWorkflowState">
    <vt:lpwstr>W</vt:lpwstr>
  </property>
  <property fmtid="{D5CDD505-2E9C-101B-9397-08002B2CF9AE}" pid="10" name="ContentTypeId">
    <vt:lpwstr>0x010100A212A05E4E24A140A19DC9A3722370FE</vt:lpwstr>
  </property>
</Properties>
</file>